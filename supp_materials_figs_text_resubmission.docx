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EF537D" w14:textId="77777777" w:rsidR="00B633C1" w:rsidRPr="00900447" w:rsidRDefault="00B633C1" w:rsidP="00B633C1">
      <w:pPr>
        <w:pStyle w:val="Title"/>
        <w:spacing w:line="480" w:lineRule="auto"/>
        <w:jc w:val="center"/>
        <w:rPr>
          <w:ins w:id="0" w:author="Vanessa Maybruck" w:date="2026-02-07T18:45:00Z" w16du:dateUtc="2026-02-08T01:45:00Z"/>
          <w:rFonts w:ascii="Times New Roman" w:hAnsi="Times New Roman" w:cs="Times New Roman"/>
          <w:b/>
          <w:bCs/>
          <w:sz w:val="24"/>
          <w:szCs w:val="24"/>
        </w:rPr>
      </w:pPr>
      <w:bookmarkStart w:id="1" w:name="_Hlk216099042"/>
      <w:bookmarkEnd w:id="1"/>
      <w:proofErr w:type="spellStart"/>
      <w:ins w:id="2" w:author="Vanessa Maybruck" w:date="2026-02-07T18:45:00Z" w16du:dateUtc="2026-02-08T01:45:00Z">
        <w:r w:rsidRPr="00900447">
          <w:rPr>
            <w:rFonts w:ascii="Times New Roman" w:hAnsi="Times New Roman" w:cs="Times New Roman"/>
            <w:b/>
            <w:bCs/>
            <w:sz w:val="24"/>
            <w:szCs w:val="24"/>
          </w:rPr>
          <w:t>SeweRx</w:t>
        </w:r>
        <w:proofErr w:type="spellEnd"/>
        <w:r w:rsidRPr="00900447">
          <w:rPr>
            <w:rFonts w:ascii="Times New Roman" w:hAnsi="Times New Roman" w:cs="Times New Roman"/>
            <w:b/>
            <w:bCs/>
            <w:sz w:val="24"/>
            <w:szCs w:val="24"/>
          </w:rPr>
          <w:t xml:space="preserve">: Simulating baseline pharmaceutical concentrations, mass loads, and risk in American wastewater across </w:t>
        </w:r>
        <w:proofErr w:type="spellStart"/>
        <w:r w:rsidRPr="00900447">
          <w:rPr>
            <w:rFonts w:ascii="Times New Roman" w:hAnsi="Times New Roman" w:cs="Times New Roman"/>
            <w:b/>
            <w:bCs/>
            <w:sz w:val="24"/>
            <w:szCs w:val="24"/>
          </w:rPr>
          <w:t>sewershed</w:t>
        </w:r>
        <w:proofErr w:type="spellEnd"/>
        <w:r w:rsidRPr="00900447">
          <w:rPr>
            <w:rFonts w:ascii="Times New Roman" w:hAnsi="Times New Roman" w:cs="Times New Roman"/>
            <w:b/>
            <w:bCs/>
            <w:sz w:val="24"/>
            <w:szCs w:val="24"/>
          </w:rPr>
          <w:t xml:space="preserve"> scales</w:t>
        </w:r>
      </w:ins>
    </w:p>
    <w:p w14:paraId="1C62D368" w14:textId="77777777" w:rsidR="00B633C1" w:rsidRPr="00900447" w:rsidRDefault="00B633C1" w:rsidP="00B633C1">
      <w:pPr>
        <w:spacing w:line="480" w:lineRule="auto"/>
        <w:jc w:val="center"/>
        <w:rPr>
          <w:ins w:id="3" w:author="Vanessa Maybruck" w:date="2026-02-07T18:45:00Z" w16du:dateUtc="2026-02-08T01:45:00Z"/>
          <w:rFonts w:cs="Times New Roman"/>
          <w:szCs w:val="24"/>
          <w:vertAlign w:val="superscript"/>
        </w:rPr>
      </w:pPr>
      <w:ins w:id="4" w:author="Vanessa Maybruck" w:date="2026-02-07T18:45:00Z" w16du:dateUtc="2026-02-08T01:45:00Z">
        <w:r w:rsidRPr="00900447">
          <w:rPr>
            <w:rFonts w:cs="Times New Roman"/>
            <w:szCs w:val="24"/>
          </w:rPr>
          <w:t>Vanessa Maybruck</w:t>
        </w:r>
        <w:r w:rsidRPr="00900447">
          <w:rPr>
            <w:rFonts w:cs="Times New Roman"/>
            <w:szCs w:val="24"/>
            <w:vertAlign w:val="superscript"/>
          </w:rPr>
          <w:t>1,2</w:t>
        </w:r>
        <w:r w:rsidRPr="00900447">
          <w:rPr>
            <w:rFonts w:cs="Times New Roman"/>
            <w:szCs w:val="24"/>
          </w:rPr>
          <w:t xml:space="preserve"> and </w:t>
        </w:r>
        <w:proofErr w:type="spellStart"/>
        <w:r w:rsidRPr="00900447">
          <w:rPr>
            <w:rFonts w:cs="Times New Roman"/>
            <w:szCs w:val="24"/>
          </w:rPr>
          <w:t>Cresten</w:t>
        </w:r>
        <w:proofErr w:type="spellEnd"/>
        <w:r w:rsidRPr="00900447">
          <w:rPr>
            <w:rFonts w:cs="Times New Roman"/>
            <w:szCs w:val="24"/>
          </w:rPr>
          <w:t xml:space="preserve"> Mansfeldt</w:t>
        </w:r>
        <w:r w:rsidRPr="00900447">
          <w:rPr>
            <w:rFonts w:cs="Times New Roman"/>
            <w:szCs w:val="24"/>
            <w:vertAlign w:val="superscript"/>
          </w:rPr>
          <w:t>1,3*</w:t>
        </w:r>
      </w:ins>
    </w:p>
    <w:p w14:paraId="1654ECF7" w14:textId="77777777" w:rsidR="00B633C1" w:rsidRPr="00900447" w:rsidRDefault="00B633C1" w:rsidP="00B633C1">
      <w:pPr>
        <w:spacing w:line="480" w:lineRule="auto"/>
        <w:jc w:val="center"/>
        <w:rPr>
          <w:ins w:id="5" w:author="Vanessa Maybruck" w:date="2026-02-07T18:45:00Z" w16du:dateUtc="2026-02-08T01:45:00Z"/>
          <w:rFonts w:cs="Times New Roman"/>
          <w:szCs w:val="24"/>
        </w:rPr>
      </w:pPr>
      <w:ins w:id="6" w:author="Vanessa Maybruck" w:date="2026-02-07T18:45:00Z" w16du:dateUtc="2026-02-08T01:45:00Z">
        <w:r w:rsidRPr="00900447">
          <w:rPr>
            <w:rFonts w:cs="Times New Roman"/>
            <w:szCs w:val="24"/>
            <w:vertAlign w:val="superscript"/>
          </w:rPr>
          <w:t>1</w:t>
        </w:r>
        <w:r w:rsidRPr="00900447">
          <w:rPr>
            <w:rFonts w:cs="Times New Roman"/>
            <w:szCs w:val="24"/>
          </w:rPr>
          <w:t xml:space="preserve">University of Colorado Boulder, Environmental Engineering Program, </w:t>
        </w:r>
        <w:r w:rsidRPr="00900447">
          <w:rPr>
            <w:rFonts w:cs="Times New Roman"/>
            <w:szCs w:val="24"/>
            <w:vertAlign w:val="superscript"/>
          </w:rPr>
          <w:t>2</w:t>
        </w:r>
        <w:r w:rsidRPr="00900447">
          <w:rPr>
            <w:rFonts w:cs="Times New Roman"/>
            <w:szCs w:val="24"/>
          </w:rPr>
          <w:t xml:space="preserve">University of Colorado Boulder, </w:t>
        </w:r>
        <w:proofErr w:type="spellStart"/>
        <w:r w:rsidRPr="00900447">
          <w:rPr>
            <w:rFonts w:cs="Times New Roman"/>
            <w:szCs w:val="24"/>
          </w:rPr>
          <w:t>BioFrontiers</w:t>
        </w:r>
        <w:proofErr w:type="spellEnd"/>
        <w:r w:rsidRPr="00900447">
          <w:rPr>
            <w:rFonts w:cs="Times New Roman"/>
            <w:szCs w:val="24"/>
          </w:rPr>
          <w:t xml:space="preserve"> Institute, </w:t>
        </w:r>
        <w:r w:rsidRPr="00900447">
          <w:rPr>
            <w:rFonts w:cs="Times New Roman"/>
            <w:szCs w:val="24"/>
            <w:vertAlign w:val="superscript"/>
          </w:rPr>
          <w:t>3</w:t>
        </w:r>
        <w:r w:rsidRPr="00900447">
          <w:rPr>
            <w:rFonts w:cs="Times New Roman"/>
            <w:szCs w:val="24"/>
          </w:rPr>
          <w:t>University of Colorado Boulder, Department of Civil, Environmental, &amp; Architectural Engineering</w:t>
        </w:r>
      </w:ins>
    </w:p>
    <w:p w14:paraId="53136B57" w14:textId="77777777" w:rsidR="00B633C1" w:rsidRPr="00900447" w:rsidRDefault="00B633C1" w:rsidP="00B633C1">
      <w:pPr>
        <w:spacing w:line="480" w:lineRule="auto"/>
        <w:rPr>
          <w:ins w:id="7" w:author="Vanessa Maybruck" w:date="2026-02-07T18:45:00Z" w16du:dateUtc="2026-02-08T01:45:00Z"/>
          <w:rFonts w:cs="Times New Roman"/>
          <w:szCs w:val="24"/>
        </w:rPr>
      </w:pPr>
      <w:ins w:id="8" w:author="Vanessa Maybruck" w:date="2026-02-07T18:45:00Z" w16du:dateUtc="2026-02-08T01:45:00Z">
        <w:r w:rsidRPr="00900447">
          <w:rPr>
            <w:rFonts w:cs="Times New Roman"/>
            <w:szCs w:val="24"/>
          </w:rPr>
          <w:t>*</w:t>
        </w:r>
        <w:proofErr w:type="gramStart"/>
        <w:r w:rsidRPr="00900447">
          <w:rPr>
            <w:rFonts w:cs="Times New Roman"/>
            <w:szCs w:val="24"/>
          </w:rPr>
          <w:t>corresponding</w:t>
        </w:r>
        <w:proofErr w:type="gramEnd"/>
        <w:r w:rsidRPr="00900447">
          <w:rPr>
            <w:rFonts w:cs="Times New Roman"/>
            <w:szCs w:val="24"/>
          </w:rPr>
          <w:t xml:space="preserve"> author; </w:t>
        </w:r>
        <w:r>
          <w:fldChar w:fldCharType="begin"/>
        </w:r>
        <w:r>
          <w:instrText>HYPERLINK "mailto:cresten.mansfeldt@colorado.edu"</w:instrText>
        </w:r>
        <w:r>
          <w:fldChar w:fldCharType="separate"/>
        </w:r>
        <w:proofErr w:type="spellStart"/>
        <w:r w:rsidRPr="00900447">
          <w:rPr>
            <w:rStyle w:val="Hyperlink"/>
            <w:rFonts w:cs="Times New Roman"/>
            <w:szCs w:val="24"/>
          </w:rPr>
          <w:t>cresten.mansfeldt@colorado.edu</w:t>
        </w:r>
        <w:proofErr w:type="spellEnd"/>
        <w:r>
          <w:fldChar w:fldCharType="end"/>
        </w:r>
        <w:r w:rsidRPr="00900447">
          <w:rPr>
            <w:rFonts w:cs="Times New Roman"/>
            <w:szCs w:val="24"/>
          </w:rPr>
          <w:t xml:space="preserve"> </w:t>
        </w:r>
      </w:ins>
    </w:p>
    <w:p w14:paraId="2B09B782" w14:textId="77777777" w:rsidR="00B633C1" w:rsidRPr="00900447" w:rsidRDefault="00B633C1" w:rsidP="00B633C1">
      <w:pPr>
        <w:spacing w:line="480" w:lineRule="auto"/>
        <w:rPr>
          <w:ins w:id="9" w:author="Vanessa Maybruck" w:date="2026-02-07T18:45:00Z" w16du:dateUtc="2026-02-08T01:45:00Z"/>
          <w:rFonts w:cs="Times New Roman"/>
          <w:szCs w:val="24"/>
        </w:rPr>
      </w:pPr>
      <w:ins w:id="10" w:author="Vanessa Maybruck" w:date="2026-02-07T18:45:00Z" w16du:dateUtc="2026-02-08T01:45:00Z">
        <w:r w:rsidRPr="00900447">
          <w:rPr>
            <w:rFonts w:cs="Times New Roman"/>
            <w:szCs w:val="24"/>
          </w:rPr>
          <w:t>4001 Discovery Drive, Boulder, CO, 80309</w:t>
        </w:r>
      </w:ins>
    </w:p>
    <w:p w14:paraId="2ED1B3F8" w14:textId="77777777" w:rsidR="00B633C1" w:rsidRPr="00900447" w:rsidRDefault="00B633C1" w:rsidP="00B633C1">
      <w:pPr>
        <w:spacing w:line="480" w:lineRule="auto"/>
        <w:jc w:val="center"/>
        <w:rPr>
          <w:ins w:id="11" w:author="Vanessa Maybruck" w:date="2026-02-07T18:45:00Z" w16du:dateUtc="2026-02-08T01:45:00Z"/>
          <w:rFonts w:cs="Times New Roman"/>
          <w:szCs w:val="24"/>
        </w:rPr>
      </w:pPr>
    </w:p>
    <w:p w14:paraId="3DF1FE58" w14:textId="77777777" w:rsidR="00B633C1" w:rsidRPr="00900447" w:rsidRDefault="00B633C1" w:rsidP="00B633C1">
      <w:pPr>
        <w:spacing w:line="480" w:lineRule="auto"/>
        <w:jc w:val="center"/>
        <w:rPr>
          <w:ins w:id="12" w:author="Vanessa Maybruck" w:date="2026-02-07T18:45:00Z" w16du:dateUtc="2026-02-08T01:45:00Z"/>
          <w:rFonts w:cs="Times New Roman"/>
          <w:szCs w:val="24"/>
        </w:rPr>
      </w:pPr>
    </w:p>
    <w:p w14:paraId="07B75A3A" w14:textId="77777777" w:rsidR="00B633C1" w:rsidRPr="00900447" w:rsidRDefault="00B633C1" w:rsidP="00B633C1">
      <w:pPr>
        <w:spacing w:line="480" w:lineRule="auto"/>
        <w:jc w:val="center"/>
        <w:rPr>
          <w:ins w:id="13" w:author="Vanessa Maybruck" w:date="2026-02-07T18:45:00Z" w16du:dateUtc="2026-02-08T01:45:00Z"/>
          <w:rFonts w:cs="Times New Roman"/>
          <w:szCs w:val="24"/>
        </w:rPr>
      </w:pPr>
    </w:p>
    <w:p w14:paraId="200D17E6" w14:textId="77777777" w:rsidR="00B633C1" w:rsidRPr="00900447" w:rsidRDefault="00B633C1" w:rsidP="00B633C1">
      <w:pPr>
        <w:spacing w:line="480" w:lineRule="auto"/>
        <w:jc w:val="center"/>
        <w:rPr>
          <w:ins w:id="14" w:author="Vanessa Maybruck" w:date="2026-02-07T18:45:00Z" w16du:dateUtc="2026-02-08T01:45:00Z"/>
          <w:rFonts w:cs="Times New Roman"/>
          <w:szCs w:val="24"/>
        </w:rPr>
      </w:pPr>
    </w:p>
    <w:p w14:paraId="315A8834" w14:textId="77777777" w:rsidR="00B633C1" w:rsidRPr="00900447" w:rsidRDefault="00B633C1" w:rsidP="00B633C1">
      <w:pPr>
        <w:spacing w:line="480" w:lineRule="auto"/>
        <w:jc w:val="center"/>
        <w:rPr>
          <w:ins w:id="15" w:author="Vanessa Maybruck" w:date="2026-02-07T18:45:00Z" w16du:dateUtc="2026-02-08T01:45:00Z"/>
          <w:rFonts w:cs="Times New Roman"/>
          <w:szCs w:val="24"/>
        </w:rPr>
      </w:pPr>
    </w:p>
    <w:p w14:paraId="79280ED3" w14:textId="77777777" w:rsidR="00B633C1" w:rsidRPr="00900447" w:rsidRDefault="00B633C1" w:rsidP="00B633C1">
      <w:pPr>
        <w:spacing w:line="480" w:lineRule="auto"/>
        <w:jc w:val="center"/>
        <w:rPr>
          <w:ins w:id="16" w:author="Vanessa Maybruck" w:date="2026-02-07T18:45:00Z" w16du:dateUtc="2026-02-08T01:45:00Z"/>
          <w:rFonts w:cs="Times New Roman"/>
          <w:szCs w:val="24"/>
        </w:rPr>
      </w:pPr>
    </w:p>
    <w:p w14:paraId="10CDAFFD" w14:textId="77777777" w:rsidR="00B633C1" w:rsidRPr="00900447" w:rsidRDefault="00B633C1" w:rsidP="00B633C1">
      <w:pPr>
        <w:spacing w:line="480" w:lineRule="auto"/>
        <w:jc w:val="center"/>
        <w:rPr>
          <w:ins w:id="17" w:author="Vanessa Maybruck" w:date="2026-02-07T18:45:00Z" w16du:dateUtc="2026-02-08T01:45:00Z"/>
          <w:rFonts w:cs="Times New Roman"/>
          <w:szCs w:val="24"/>
        </w:rPr>
      </w:pPr>
    </w:p>
    <w:p w14:paraId="3DE52FC9" w14:textId="77777777" w:rsidR="00B633C1" w:rsidRPr="00900447" w:rsidRDefault="00B633C1" w:rsidP="00B633C1">
      <w:pPr>
        <w:spacing w:line="480" w:lineRule="auto"/>
        <w:jc w:val="center"/>
        <w:rPr>
          <w:ins w:id="18" w:author="Vanessa Maybruck" w:date="2026-02-07T18:45:00Z" w16du:dateUtc="2026-02-08T01:45:00Z"/>
          <w:rFonts w:cs="Times New Roman"/>
          <w:szCs w:val="24"/>
        </w:rPr>
      </w:pPr>
    </w:p>
    <w:p w14:paraId="1C6718AC" w14:textId="77777777" w:rsidR="00B633C1" w:rsidRPr="00900447" w:rsidRDefault="00B633C1" w:rsidP="00B633C1">
      <w:pPr>
        <w:spacing w:line="480" w:lineRule="auto"/>
        <w:jc w:val="center"/>
        <w:rPr>
          <w:ins w:id="19" w:author="Vanessa Maybruck" w:date="2026-02-07T18:45:00Z" w16du:dateUtc="2026-02-08T01:45:00Z"/>
          <w:rFonts w:cs="Times New Roman"/>
          <w:szCs w:val="24"/>
        </w:rPr>
      </w:pPr>
    </w:p>
    <w:p w14:paraId="3A2A527B" w14:textId="77777777" w:rsidR="00B633C1" w:rsidRDefault="00B633C1" w:rsidP="00B633C1">
      <w:pPr>
        <w:spacing w:line="480" w:lineRule="auto"/>
        <w:jc w:val="center"/>
        <w:rPr>
          <w:ins w:id="20" w:author="Vanessa Maybruck" w:date="2026-02-07T18:46:00Z" w16du:dateUtc="2026-02-08T01:46:00Z"/>
          <w:rFonts w:cs="Times New Roman"/>
          <w:szCs w:val="24"/>
        </w:rPr>
      </w:pPr>
    </w:p>
    <w:p w14:paraId="2996E43D" w14:textId="77777777" w:rsidR="00B633C1" w:rsidRPr="00900447" w:rsidRDefault="00B633C1" w:rsidP="00B633C1">
      <w:pPr>
        <w:spacing w:line="480" w:lineRule="auto"/>
        <w:jc w:val="center"/>
        <w:rPr>
          <w:ins w:id="21" w:author="Vanessa Maybruck" w:date="2026-02-07T18:45:00Z" w16du:dateUtc="2026-02-08T01:45:00Z"/>
          <w:rFonts w:cs="Times New Roman"/>
          <w:szCs w:val="24"/>
        </w:rPr>
      </w:pPr>
    </w:p>
    <w:p w14:paraId="07AC8E22" w14:textId="074143F5" w:rsidR="00DF7827" w:rsidDel="008F7F5D" w:rsidRDefault="00894222">
      <w:pPr>
        <w:pStyle w:val="Title"/>
        <w:spacing w:line="480" w:lineRule="auto"/>
        <w:jc w:val="center"/>
        <w:rPr>
          <w:del w:id="22" w:author="Vanessa Maybruck" w:date="2026-02-07T18:45:00Z" w16du:dateUtc="2026-02-08T01:45:00Z"/>
          <w:rFonts w:ascii="Times New Roman" w:hAnsi="Times New Roman" w:cs="Times New Roman"/>
          <w:b/>
          <w:bCs/>
          <w:sz w:val="24"/>
          <w:szCs w:val="24"/>
        </w:rPr>
      </w:pPr>
      <w:ins w:id="23" w:author="Vanessa Maybruck" w:date="2026-02-07T18:46:00Z" w16du:dateUtc="2026-02-08T01:46:00Z">
        <w:r>
          <w:rPr>
            <w:rFonts w:ascii="Times New Roman" w:hAnsi="Times New Roman" w:cs="Times New Roman"/>
            <w:b/>
            <w:bCs/>
            <w:sz w:val="24"/>
            <w:szCs w:val="24"/>
          </w:rPr>
          <w:lastRenderedPageBreak/>
          <w:t>Table of Contents</w:t>
        </w:r>
      </w:ins>
      <w:ins w:id="24" w:author="Vanessa Maybruck" w:date="2026-02-07T18:55:00Z" w16du:dateUtc="2026-02-08T01:55:00Z">
        <w:r w:rsidR="00C40E17">
          <w:rPr>
            <w:rFonts w:ascii="Times New Roman" w:hAnsi="Times New Roman" w:cs="Times New Roman"/>
            <w:b/>
            <w:bCs/>
            <w:sz w:val="24"/>
            <w:szCs w:val="24"/>
          </w:rPr>
          <w:t xml:space="preserve"> for Supplementary Text and Figures</w:t>
        </w:r>
      </w:ins>
      <w:del w:id="25" w:author="Vanessa Maybruck" w:date="2026-02-07T18:45:00Z" w16du:dateUtc="2026-02-08T01:45:00Z">
        <w:r w:rsidR="00F82CDE" w:rsidRPr="00B85067" w:rsidDel="00B633C1">
          <w:rPr>
            <w:rFonts w:ascii="Times New Roman" w:hAnsi="Times New Roman" w:cs="Times New Roman"/>
            <w:b/>
            <w:bCs/>
            <w:sz w:val="24"/>
            <w:szCs w:val="24"/>
          </w:rPr>
          <w:delText>Supplementary Materials</w:delText>
        </w:r>
        <w:r w:rsidR="006A582F" w:rsidRPr="00B85067" w:rsidDel="00B633C1">
          <w:rPr>
            <w:rFonts w:ascii="Times New Roman" w:hAnsi="Times New Roman" w:cs="Times New Roman"/>
            <w:b/>
            <w:bCs/>
            <w:sz w:val="24"/>
            <w:szCs w:val="24"/>
          </w:rPr>
          <w:delText xml:space="preserve"> for</w:delText>
        </w:r>
      </w:del>
    </w:p>
    <w:p w14:paraId="51611234" w14:textId="77777777" w:rsidR="00894222" w:rsidRPr="00B85067" w:rsidRDefault="00894222" w:rsidP="00435064">
      <w:pPr>
        <w:pStyle w:val="Title"/>
        <w:spacing w:line="480" w:lineRule="auto"/>
        <w:jc w:val="center"/>
        <w:rPr>
          <w:ins w:id="26" w:author="Vanessa Maybruck" w:date="2026-02-07T18:46:00Z" w16du:dateUtc="2026-02-08T01:46:00Z"/>
          <w:rFonts w:ascii="Times New Roman" w:hAnsi="Times New Roman" w:cs="Times New Roman"/>
          <w:b/>
          <w:bCs/>
          <w:sz w:val="24"/>
          <w:szCs w:val="24"/>
        </w:rPr>
      </w:pPr>
    </w:p>
    <w:p w14:paraId="67FE56AF" w14:textId="0EC8E31C" w:rsidR="00B126A6" w:rsidRPr="009813B7" w:rsidDel="008F7F5D" w:rsidRDefault="00B126A6">
      <w:pPr>
        <w:spacing w:line="480" w:lineRule="auto"/>
        <w:rPr>
          <w:del w:id="27" w:author="Vanessa Maybruck" w:date="2026-02-07T18:45:00Z" w16du:dateUtc="2026-02-08T01:45:00Z"/>
          <w:rFonts w:cs="Times New Roman"/>
          <w:b/>
          <w:bCs/>
          <w:i/>
          <w:iCs/>
          <w:szCs w:val="24"/>
          <w:rPrChange w:id="28" w:author="Vanessa Maybruck" w:date="2026-02-07T18:47:00Z" w16du:dateUtc="2026-02-08T01:47:00Z">
            <w:rPr>
              <w:del w:id="29" w:author="Vanessa Maybruck" w:date="2026-02-07T18:45:00Z" w16du:dateUtc="2026-02-08T01:45:00Z"/>
              <w:rFonts w:cs="Times New Roman"/>
              <w:i/>
              <w:iCs/>
              <w:szCs w:val="24"/>
            </w:rPr>
          </w:rPrChange>
        </w:rPr>
      </w:pPr>
      <w:del w:id="30" w:author="Vanessa Maybruck" w:date="2026-02-07T18:45:00Z" w16du:dateUtc="2026-02-08T01:45:00Z">
        <w:r w:rsidRPr="009813B7" w:rsidDel="00B633C1">
          <w:rPr>
            <w:rFonts w:cs="Times New Roman"/>
            <w:b/>
            <w:bCs/>
            <w:i/>
            <w:iCs/>
            <w:szCs w:val="24"/>
            <w:rPrChange w:id="31" w:author="Vanessa Maybruck" w:date="2026-02-07T18:47:00Z" w16du:dateUtc="2026-02-08T01:47:00Z">
              <w:rPr>
                <w:rFonts w:cs="Times New Roman"/>
                <w:i/>
                <w:iCs/>
                <w:szCs w:val="24"/>
              </w:rPr>
            </w:rPrChange>
          </w:rPr>
          <w:delText>SeweRx: Simulating baseline pharmaceutical concentrations, mass loads, and risk in American wastewater across sewershed scales</w:delText>
        </w:r>
      </w:del>
    </w:p>
    <w:p w14:paraId="35135772" w14:textId="77777777" w:rsidR="009813B7" w:rsidRPr="00B85067" w:rsidRDefault="009813B7">
      <w:pPr>
        <w:spacing w:line="480" w:lineRule="auto"/>
        <w:rPr>
          <w:ins w:id="32" w:author="Vanessa Maybruck" w:date="2026-02-07T18:47:00Z" w16du:dateUtc="2026-02-08T01:47:00Z"/>
          <w:rFonts w:cs="Times New Roman"/>
          <w:b/>
          <w:bCs/>
          <w:szCs w:val="24"/>
        </w:rPr>
        <w:pPrChange w:id="33" w:author="Vanessa Maybruck" w:date="2026-02-07T18:48:00Z" w16du:dateUtc="2026-02-08T01:48:00Z">
          <w:pPr/>
        </w:pPrChange>
      </w:pPr>
      <w:ins w:id="34" w:author="Vanessa Maybruck" w:date="2026-02-07T18:47:00Z" w16du:dateUtc="2026-02-08T01:47:00Z">
        <w:r w:rsidRPr="009813B7">
          <w:rPr>
            <w:rFonts w:cs="Times New Roman"/>
            <w:b/>
            <w:bCs/>
            <w:szCs w:val="24"/>
            <w:rPrChange w:id="35" w:author="Vanessa Maybruck" w:date="2026-02-07T18:47:00Z" w16du:dateUtc="2026-02-08T01:47:00Z">
              <w:rPr>
                <w:rFonts w:cs="Times New Roman"/>
                <w:szCs w:val="24"/>
              </w:rPr>
            </w:rPrChange>
          </w:rPr>
          <w:t>Text S1.</w:t>
        </w:r>
        <w:r>
          <w:rPr>
            <w:rFonts w:cs="Times New Roman"/>
            <w:szCs w:val="24"/>
          </w:rPr>
          <w:t xml:space="preserve"> </w:t>
        </w:r>
        <w:r w:rsidRPr="00B85067">
          <w:rPr>
            <w:rFonts w:cs="Times New Roman"/>
            <w:szCs w:val="24"/>
          </w:rPr>
          <w:t xml:space="preserve">Additional details on </w:t>
        </w:r>
        <w:r>
          <w:rPr>
            <w:rFonts w:cs="Times New Roman"/>
            <w:szCs w:val="24"/>
          </w:rPr>
          <w:t xml:space="preserve">the handling of the </w:t>
        </w:r>
        <w:r w:rsidRPr="00B85067">
          <w:rPr>
            <w:rFonts w:cs="Times New Roman"/>
            <w:szCs w:val="24"/>
          </w:rPr>
          <w:t>MEPS data.</w:t>
        </w:r>
      </w:ins>
    </w:p>
    <w:p w14:paraId="255E25BF" w14:textId="77777777" w:rsidR="009813B7" w:rsidRPr="00B85067" w:rsidRDefault="009813B7" w:rsidP="00435064">
      <w:pPr>
        <w:spacing w:line="480" w:lineRule="auto"/>
        <w:rPr>
          <w:ins w:id="36" w:author="Vanessa Maybruck" w:date="2026-02-07T18:48:00Z" w16du:dateUtc="2026-02-08T01:48:00Z"/>
          <w:rFonts w:cs="Times New Roman"/>
          <w:szCs w:val="24"/>
        </w:rPr>
      </w:pPr>
      <w:ins w:id="37" w:author="Vanessa Maybruck" w:date="2026-02-07T18:48:00Z" w16du:dateUtc="2026-02-08T01:48:00Z">
        <w:r w:rsidRPr="00B85067">
          <w:rPr>
            <w:rFonts w:cs="Times New Roman"/>
            <w:b/>
            <w:bCs/>
            <w:szCs w:val="24"/>
          </w:rPr>
          <w:t xml:space="preserve">Text S2. </w:t>
        </w:r>
        <w:r w:rsidRPr="00B85067">
          <w:rPr>
            <w:rFonts w:cs="Times New Roman"/>
            <w:szCs w:val="24"/>
          </w:rPr>
          <w:t xml:space="preserve">Additional details on </w:t>
        </w:r>
        <w:r>
          <w:rPr>
            <w:rFonts w:cs="Times New Roman"/>
            <w:szCs w:val="24"/>
          </w:rPr>
          <w:t xml:space="preserve">the handling of the </w:t>
        </w:r>
        <w:proofErr w:type="spellStart"/>
        <w:r w:rsidRPr="00B85067">
          <w:rPr>
            <w:rFonts w:cs="Times New Roman"/>
            <w:szCs w:val="24"/>
          </w:rPr>
          <w:t>Drugs@FDA</w:t>
        </w:r>
        <w:proofErr w:type="spellEnd"/>
        <w:r w:rsidRPr="00B85067">
          <w:rPr>
            <w:rFonts w:cs="Times New Roman"/>
            <w:szCs w:val="24"/>
          </w:rPr>
          <w:t xml:space="preserve"> data.</w:t>
        </w:r>
      </w:ins>
    </w:p>
    <w:p w14:paraId="085B2EC0" w14:textId="77777777" w:rsidR="00435064" w:rsidRPr="00B85067" w:rsidRDefault="00435064" w:rsidP="00435064">
      <w:pPr>
        <w:spacing w:line="480" w:lineRule="auto"/>
        <w:rPr>
          <w:ins w:id="38" w:author="Vanessa Maybruck" w:date="2026-02-07T18:48:00Z" w16du:dateUtc="2026-02-08T01:48:00Z"/>
          <w:rFonts w:cs="Times New Roman"/>
          <w:szCs w:val="24"/>
        </w:rPr>
      </w:pPr>
      <w:ins w:id="39" w:author="Vanessa Maybruck" w:date="2026-02-07T18:48:00Z" w16du:dateUtc="2026-02-08T01:48:00Z">
        <w:r w:rsidRPr="00B85067">
          <w:rPr>
            <w:rFonts w:cs="Times New Roman"/>
            <w:b/>
            <w:bCs/>
            <w:szCs w:val="24"/>
          </w:rPr>
          <w:t>Text S</w:t>
        </w:r>
        <w:r>
          <w:rPr>
            <w:rFonts w:cs="Times New Roman"/>
            <w:b/>
            <w:bCs/>
            <w:szCs w:val="24"/>
          </w:rPr>
          <w:t>3</w:t>
        </w:r>
        <w:r w:rsidRPr="00B85067">
          <w:rPr>
            <w:rFonts w:cs="Times New Roman"/>
            <w:b/>
            <w:bCs/>
            <w:szCs w:val="24"/>
          </w:rPr>
          <w:t>.</w:t>
        </w:r>
        <w:r w:rsidRPr="00B85067">
          <w:rPr>
            <w:rFonts w:cs="Times New Roman"/>
            <w:szCs w:val="24"/>
          </w:rPr>
          <w:t xml:space="preserve"> Additional details on </w:t>
        </w:r>
        <w:r>
          <w:rPr>
            <w:rFonts w:cs="Times New Roman"/>
            <w:szCs w:val="24"/>
          </w:rPr>
          <w:t xml:space="preserve">the handling of the </w:t>
        </w:r>
        <w:proofErr w:type="spellStart"/>
        <w:r w:rsidRPr="00B85067">
          <w:rPr>
            <w:rFonts w:cs="Times New Roman"/>
            <w:szCs w:val="24"/>
          </w:rPr>
          <w:t>CompTox</w:t>
        </w:r>
        <w:proofErr w:type="spellEnd"/>
        <w:r w:rsidRPr="00B85067">
          <w:rPr>
            <w:rFonts w:cs="Times New Roman"/>
            <w:szCs w:val="24"/>
          </w:rPr>
          <w:t xml:space="preserve"> data.</w:t>
        </w:r>
      </w:ins>
    </w:p>
    <w:p w14:paraId="528709AC" w14:textId="77777777" w:rsidR="00435064" w:rsidRPr="00B85067" w:rsidRDefault="00435064" w:rsidP="00435064">
      <w:pPr>
        <w:spacing w:line="480" w:lineRule="auto"/>
        <w:rPr>
          <w:ins w:id="40" w:author="Vanessa Maybruck" w:date="2026-02-07T18:48:00Z" w16du:dateUtc="2026-02-08T01:48:00Z"/>
          <w:rFonts w:cs="Times New Roman"/>
          <w:szCs w:val="24"/>
        </w:rPr>
      </w:pPr>
      <w:ins w:id="41" w:author="Vanessa Maybruck" w:date="2026-02-07T18:48:00Z" w16du:dateUtc="2026-02-08T01:48:00Z">
        <w:r w:rsidRPr="00B85067">
          <w:rPr>
            <w:rFonts w:cs="Times New Roman"/>
            <w:b/>
            <w:bCs/>
            <w:szCs w:val="24"/>
          </w:rPr>
          <w:t>Text S</w:t>
        </w:r>
        <w:r>
          <w:rPr>
            <w:rFonts w:cs="Times New Roman"/>
            <w:b/>
            <w:bCs/>
            <w:szCs w:val="24"/>
          </w:rPr>
          <w:t>4</w:t>
        </w:r>
        <w:r w:rsidRPr="00B85067">
          <w:rPr>
            <w:rFonts w:cs="Times New Roman"/>
            <w:b/>
            <w:bCs/>
            <w:szCs w:val="24"/>
          </w:rPr>
          <w:t xml:space="preserve">. </w:t>
        </w:r>
        <w:r w:rsidRPr="00B85067">
          <w:rPr>
            <w:rFonts w:cs="Times New Roman"/>
            <w:szCs w:val="24"/>
          </w:rPr>
          <w:t>Additional details on</w:t>
        </w:r>
        <w:r>
          <w:rPr>
            <w:rFonts w:cs="Times New Roman"/>
            <w:szCs w:val="24"/>
          </w:rPr>
          <w:t xml:space="preserve"> the handling of the</w:t>
        </w:r>
        <w:r w:rsidRPr="00B85067">
          <w:rPr>
            <w:rFonts w:cs="Times New Roman"/>
            <w:szCs w:val="24"/>
          </w:rPr>
          <w:t xml:space="preserve"> </w:t>
        </w:r>
        <w:proofErr w:type="spellStart"/>
        <w:r>
          <w:rPr>
            <w:rFonts w:cs="Times New Roman"/>
            <w:szCs w:val="24"/>
          </w:rPr>
          <w:t>enviPath</w:t>
        </w:r>
        <w:proofErr w:type="spellEnd"/>
        <w:r>
          <w:rPr>
            <w:rFonts w:cs="Times New Roman"/>
            <w:szCs w:val="24"/>
          </w:rPr>
          <w:t xml:space="preserve"> and EPA CTS</w:t>
        </w:r>
        <w:r w:rsidRPr="00B85067">
          <w:rPr>
            <w:rFonts w:cs="Times New Roman"/>
            <w:szCs w:val="24"/>
          </w:rPr>
          <w:t xml:space="preserve"> data.</w:t>
        </w:r>
      </w:ins>
    </w:p>
    <w:p w14:paraId="14212679" w14:textId="77777777" w:rsidR="0049390B" w:rsidRPr="007E109A" w:rsidRDefault="0049390B" w:rsidP="0049390B">
      <w:pPr>
        <w:spacing w:line="480" w:lineRule="auto"/>
        <w:rPr>
          <w:ins w:id="42" w:author="Vanessa Maybruck" w:date="2026-02-07T18:49:00Z" w16du:dateUtc="2026-02-08T01:49:00Z"/>
          <w:rFonts w:cs="Times New Roman"/>
          <w:szCs w:val="24"/>
        </w:rPr>
      </w:pPr>
      <w:ins w:id="43" w:author="Vanessa Maybruck" w:date="2026-02-07T18:49:00Z" w16du:dateUtc="2026-02-08T01:49:00Z">
        <w:r w:rsidRPr="007E109A">
          <w:rPr>
            <w:rFonts w:eastAsia="Times New Roman" w:cs="Times New Roman"/>
            <w:b/>
            <w:bCs/>
            <w:szCs w:val="24"/>
          </w:rPr>
          <w:t>Text S5.</w:t>
        </w:r>
        <w:r w:rsidRPr="007E109A">
          <w:rPr>
            <w:rFonts w:eastAsia="Times New Roman" w:cs="Times New Roman"/>
            <w:szCs w:val="24"/>
          </w:rPr>
          <w:t xml:space="preserve"> Calculations for average daily mass </w:t>
        </w:r>
        <w:r>
          <w:rPr>
            <w:rFonts w:eastAsia="Times New Roman" w:cs="Times New Roman"/>
            <w:szCs w:val="24"/>
          </w:rPr>
          <w:t>excreted</w:t>
        </w:r>
        <w:r w:rsidRPr="007E109A">
          <w:rPr>
            <w:rFonts w:eastAsia="Times New Roman" w:cs="Times New Roman"/>
            <w:szCs w:val="24"/>
          </w:rPr>
          <w:t>, average duration of prescription,</w:t>
        </w:r>
        <w:r>
          <w:rPr>
            <w:rFonts w:eastAsia="Times New Roman" w:cs="Times New Roman"/>
            <w:szCs w:val="24"/>
          </w:rPr>
          <w:t xml:space="preserve"> and</w:t>
        </w:r>
        <w:r w:rsidRPr="007E109A">
          <w:rPr>
            <w:rFonts w:eastAsia="Times New Roman" w:cs="Times New Roman"/>
            <w:szCs w:val="24"/>
          </w:rPr>
          <w:t xml:space="preserve"> total number of prescriptions</w:t>
        </w:r>
        <w:r>
          <w:rPr>
            <w:rFonts w:eastAsia="Times New Roman" w:cs="Times New Roman"/>
            <w:szCs w:val="24"/>
          </w:rPr>
          <w:t>.</w:t>
        </w:r>
      </w:ins>
    </w:p>
    <w:p w14:paraId="5D75CFF3" w14:textId="77777777" w:rsidR="0049390B" w:rsidRDefault="0049390B" w:rsidP="0049390B">
      <w:pPr>
        <w:spacing w:line="480" w:lineRule="auto"/>
        <w:rPr>
          <w:ins w:id="44" w:author="Vanessa Maybruck" w:date="2026-02-07T18:49:00Z" w16du:dateUtc="2026-02-08T01:49:00Z"/>
          <w:rFonts w:cs="Times New Roman"/>
          <w:szCs w:val="24"/>
        </w:rPr>
      </w:pPr>
      <w:ins w:id="45" w:author="Vanessa Maybruck" w:date="2026-02-07T18:49:00Z" w16du:dateUtc="2026-02-08T01:49:00Z">
        <w:r w:rsidRPr="00B85067">
          <w:rPr>
            <w:rFonts w:cs="Times New Roman"/>
            <w:b/>
            <w:bCs/>
            <w:szCs w:val="24"/>
          </w:rPr>
          <w:t>Text S</w:t>
        </w:r>
        <w:r>
          <w:rPr>
            <w:rFonts w:cs="Times New Roman"/>
            <w:b/>
            <w:bCs/>
            <w:szCs w:val="24"/>
          </w:rPr>
          <w:t>6</w:t>
        </w:r>
        <w:r w:rsidRPr="00B85067">
          <w:rPr>
            <w:rFonts w:cs="Times New Roman"/>
            <w:b/>
            <w:bCs/>
            <w:szCs w:val="24"/>
          </w:rPr>
          <w:t>.</w:t>
        </w:r>
        <w:r>
          <w:rPr>
            <w:rFonts w:cs="Times New Roman"/>
            <w:b/>
            <w:bCs/>
            <w:szCs w:val="24"/>
          </w:rPr>
          <w:t xml:space="preserve"> </w:t>
        </w:r>
        <w:r>
          <w:rPr>
            <w:rFonts w:cs="Times New Roman"/>
            <w:szCs w:val="24"/>
          </w:rPr>
          <w:t>Additional details on dataset generated from the PRISMA literature search.</w:t>
        </w:r>
      </w:ins>
    </w:p>
    <w:p w14:paraId="5BEEE627" w14:textId="77777777" w:rsidR="0049390B" w:rsidRPr="002A025A" w:rsidRDefault="0049390B" w:rsidP="0049390B">
      <w:pPr>
        <w:spacing w:line="480" w:lineRule="auto"/>
        <w:rPr>
          <w:ins w:id="46" w:author="Vanessa Maybruck" w:date="2026-02-07T18:49:00Z" w16du:dateUtc="2026-02-08T01:49:00Z"/>
          <w:rFonts w:cs="Times New Roman"/>
          <w:szCs w:val="24"/>
        </w:rPr>
      </w:pPr>
      <w:ins w:id="47" w:author="Vanessa Maybruck" w:date="2026-02-07T18:49:00Z" w16du:dateUtc="2026-02-08T01:49:00Z">
        <w:r>
          <w:rPr>
            <w:rFonts w:cs="Times New Roman"/>
            <w:b/>
            <w:bCs/>
            <w:szCs w:val="24"/>
          </w:rPr>
          <w:t xml:space="preserve">Text S7. </w:t>
        </w:r>
        <w:r>
          <w:rPr>
            <w:rFonts w:cs="Times New Roman"/>
            <w:szCs w:val="24"/>
          </w:rPr>
          <w:t xml:space="preserve">Full lists of pharmaceuticals exhibiting predicted and/or reported mass loads greater than the NOEL and for which the predicted mass load for smaller </w:t>
        </w:r>
        <w:proofErr w:type="spellStart"/>
        <w:r>
          <w:rPr>
            <w:rFonts w:cs="Times New Roman"/>
            <w:szCs w:val="24"/>
          </w:rPr>
          <w:t>sewersheds</w:t>
        </w:r>
        <w:proofErr w:type="spellEnd"/>
        <w:r>
          <w:rPr>
            <w:rFonts w:cs="Times New Roman"/>
            <w:szCs w:val="24"/>
          </w:rPr>
          <w:t xml:space="preserve"> exceeds the predicted mass load for larger </w:t>
        </w:r>
        <w:proofErr w:type="spellStart"/>
        <w:r>
          <w:rPr>
            <w:rFonts w:cs="Times New Roman"/>
            <w:szCs w:val="24"/>
          </w:rPr>
          <w:t>sewersheds</w:t>
        </w:r>
        <w:proofErr w:type="spellEnd"/>
        <w:r>
          <w:rPr>
            <w:rFonts w:cs="Times New Roman"/>
            <w:szCs w:val="24"/>
          </w:rPr>
          <w:t>.</w:t>
        </w:r>
      </w:ins>
    </w:p>
    <w:p w14:paraId="3AD25626" w14:textId="08A5672A" w:rsidR="008F7F5D" w:rsidRPr="00B84CB6" w:rsidRDefault="00B84CB6">
      <w:pPr>
        <w:spacing w:line="480" w:lineRule="auto"/>
        <w:rPr>
          <w:ins w:id="48" w:author="Vanessa Maybruck" w:date="2026-02-07T18:47:00Z" w16du:dateUtc="2026-02-08T01:47:00Z"/>
          <w:rFonts w:cs="Times New Roman"/>
          <w:szCs w:val="24"/>
          <w:rPrChange w:id="49" w:author="Vanessa Maybruck" w:date="2026-02-07T18:50:00Z" w16du:dateUtc="2026-02-08T01:50:00Z">
            <w:rPr>
              <w:ins w:id="50" w:author="Vanessa Maybruck" w:date="2026-02-07T18:47:00Z" w16du:dateUtc="2026-02-08T01:47:00Z"/>
              <w:rFonts w:ascii="Times New Roman" w:hAnsi="Times New Roman" w:cs="Times New Roman"/>
              <w:i/>
              <w:iCs/>
              <w:sz w:val="24"/>
              <w:szCs w:val="24"/>
            </w:rPr>
          </w:rPrChange>
        </w:rPr>
        <w:pPrChange w:id="51" w:author="Vanessa Maybruck" w:date="2026-02-07T18:50:00Z" w16du:dateUtc="2026-02-08T01:50:00Z">
          <w:pPr>
            <w:pStyle w:val="Title"/>
            <w:spacing w:line="480" w:lineRule="auto"/>
            <w:jc w:val="center"/>
          </w:pPr>
        </w:pPrChange>
      </w:pPr>
      <w:ins w:id="52" w:author="Vanessa Maybruck" w:date="2026-02-07T18:50:00Z" w16du:dateUtc="2026-02-08T01:50:00Z">
        <w:r w:rsidRPr="00B84CB6">
          <w:rPr>
            <w:rFonts w:cs="Times New Roman"/>
            <w:b/>
            <w:bCs/>
            <w:szCs w:val="24"/>
          </w:rPr>
          <w:t xml:space="preserve">Figure S1. </w:t>
        </w:r>
        <w:proofErr w:type="gramStart"/>
        <w:r w:rsidRPr="00B84CB6">
          <w:rPr>
            <w:rFonts w:cs="Times New Roman"/>
            <w:szCs w:val="24"/>
            <w:rPrChange w:id="53" w:author="Vanessa Maybruck" w:date="2026-02-07T18:50:00Z" w16du:dateUtc="2026-02-08T01:50:00Z">
              <w:rPr>
                <w:rFonts w:cs="Times New Roman"/>
                <w:b/>
                <w:bCs/>
                <w:szCs w:val="24"/>
              </w:rPr>
            </w:rPrChange>
          </w:rPr>
          <w:t>The reported mass load (black),</w:t>
        </w:r>
        <w:proofErr w:type="gramEnd"/>
        <w:r w:rsidRPr="00B84CB6">
          <w:rPr>
            <w:rFonts w:cs="Times New Roman"/>
            <w:szCs w:val="24"/>
            <w:rPrChange w:id="54" w:author="Vanessa Maybruck" w:date="2026-02-07T18:50:00Z" w16du:dateUtc="2026-02-08T01:50:00Z">
              <w:rPr>
                <w:rFonts w:cs="Times New Roman"/>
                <w:b/>
                <w:bCs/>
                <w:szCs w:val="24"/>
              </w:rPr>
            </w:rPrChange>
          </w:rPr>
          <w:t xml:space="preserve"> predicted mass load (blue), human NOEL (red), vertebrate NOEL (orange), and invertebrate NOEL (violet) for the 313 considered pharmaceuticals (where available). </w:t>
        </w:r>
      </w:ins>
    </w:p>
    <w:p w14:paraId="1FDBB544" w14:textId="16954312" w:rsidR="00DF7827" w:rsidRPr="00B85067" w:rsidDel="00B633C1" w:rsidRDefault="00DF7827" w:rsidP="00DF7827">
      <w:pPr>
        <w:spacing w:line="480" w:lineRule="auto"/>
        <w:jc w:val="center"/>
        <w:rPr>
          <w:del w:id="55" w:author="Vanessa Maybruck" w:date="2026-02-07T18:45:00Z" w16du:dateUtc="2026-02-08T01:45:00Z"/>
          <w:rFonts w:cs="Times New Roman"/>
          <w:szCs w:val="24"/>
          <w:vertAlign w:val="superscript"/>
        </w:rPr>
      </w:pPr>
      <w:del w:id="56" w:author="Vanessa Maybruck" w:date="2026-02-07T18:45:00Z" w16du:dateUtc="2026-02-08T01:45:00Z">
        <w:r w:rsidRPr="00B85067" w:rsidDel="00B633C1">
          <w:rPr>
            <w:rFonts w:cs="Times New Roman"/>
            <w:szCs w:val="24"/>
          </w:rPr>
          <w:delText>Vanessa Maybruck</w:delText>
        </w:r>
        <w:r w:rsidRPr="00B85067" w:rsidDel="00B633C1">
          <w:rPr>
            <w:rFonts w:cs="Times New Roman"/>
            <w:szCs w:val="24"/>
            <w:vertAlign w:val="superscript"/>
          </w:rPr>
          <w:delText>1,2</w:delText>
        </w:r>
        <w:r w:rsidRPr="00B85067" w:rsidDel="00B633C1">
          <w:rPr>
            <w:rFonts w:cs="Times New Roman"/>
            <w:szCs w:val="24"/>
          </w:rPr>
          <w:delText xml:space="preserve"> and Cresten Mansfeldt</w:delText>
        </w:r>
        <w:r w:rsidRPr="00B85067" w:rsidDel="00B633C1">
          <w:rPr>
            <w:rFonts w:cs="Times New Roman"/>
            <w:szCs w:val="24"/>
            <w:vertAlign w:val="superscript"/>
          </w:rPr>
          <w:delText>1,3</w:delText>
        </w:r>
      </w:del>
    </w:p>
    <w:p w14:paraId="4AC5C4F3" w14:textId="662BDD7F" w:rsidR="00DF7827" w:rsidRPr="00B85067" w:rsidDel="00B633C1" w:rsidRDefault="00DF7827" w:rsidP="00DF7827">
      <w:pPr>
        <w:spacing w:line="480" w:lineRule="auto"/>
        <w:jc w:val="center"/>
        <w:rPr>
          <w:del w:id="57" w:author="Vanessa Maybruck" w:date="2026-02-07T18:45:00Z" w16du:dateUtc="2026-02-08T01:45:00Z"/>
          <w:rFonts w:cs="Times New Roman"/>
          <w:szCs w:val="24"/>
        </w:rPr>
      </w:pPr>
      <w:del w:id="58" w:author="Vanessa Maybruck" w:date="2026-02-07T18:45:00Z" w16du:dateUtc="2026-02-08T01:45:00Z">
        <w:r w:rsidRPr="00B85067" w:rsidDel="00B633C1">
          <w:rPr>
            <w:rFonts w:cs="Times New Roman"/>
            <w:szCs w:val="24"/>
            <w:vertAlign w:val="superscript"/>
          </w:rPr>
          <w:delText>1</w:delText>
        </w:r>
        <w:r w:rsidRPr="00B85067" w:rsidDel="00B633C1">
          <w:rPr>
            <w:rFonts w:cs="Times New Roman"/>
            <w:szCs w:val="24"/>
          </w:rPr>
          <w:delText xml:space="preserve">University of Colorado Boulder, Environmental Engineering Program, </w:delText>
        </w:r>
        <w:r w:rsidRPr="00B85067" w:rsidDel="00B633C1">
          <w:rPr>
            <w:rFonts w:cs="Times New Roman"/>
            <w:szCs w:val="24"/>
            <w:vertAlign w:val="superscript"/>
          </w:rPr>
          <w:delText>2</w:delText>
        </w:r>
        <w:r w:rsidRPr="00B85067" w:rsidDel="00B633C1">
          <w:rPr>
            <w:rFonts w:cs="Times New Roman"/>
            <w:szCs w:val="24"/>
          </w:rPr>
          <w:delText xml:space="preserve">University of Colorado Boulder, BioFrontiers Institute, </w:delText>
        </w:r>
        <w:r w:rsidRPr="00B85067" w:rsidDel="00B633C1">
          <w:rPr>
            <w:rFonts w:cs="Times New Roman"/>
            <w:szCs w:val="24"/>
            <w:vertAlign w:val="superscript"/>
          </w:rPr>
          <w:delText>3</w:delText>
        </w:r>
        <w:r w:rsidRPr="00B85067" w:rsidDel="00B633C1">
          <w:rPr>
            <w:rFonts w:cs="Times New Roman"/>
            <w:szCs w:val="24"/>
          </w:rPr>
          <w:delText>University of Colorado Boulder, Department of Civil, Environmental, &amp; Architectural Engineering</w:delText>
        </w:r>
      </w:del>
    </w:p>
    <w:p w14:paraId="5B720DD8" w14:textId="77777777" w:rsidR="00DF7827" w:rsidRPr="00B85067" w:rsidDel="00B633C1" w:rsidRDefault="00DF7827" w:rsidP="00DF7827">
      <w:pPr>
        <w:rPr>
          <w:del w:id="59" w:author="Vanessa Maybruck" w:date="2026-02-07T18:45:00Z" w16du:dateUtc="2026-02-08T01:45:00Z"/>
          <w:rFonts w:cs="Times New Roman"/>
          <w:szCs w:val="24"/>
        </w:rPr>
      </w:pPr>
    </w:p>
    <w:p w14:paraId="6630A8DF" w14:textId="18044627" w:rsidR="00F82CDE" w:rsidRPr="00B85067" w:rsidDel="00B633C1" w:rsidRDefault="00F82CDE" w:rsidP="00F82CDE">
      <w:pPr>
        <w:pStyle w:val="Heading1"/>
        <w:spacing w:line="480" w:lineRule="auto"/>
        <w:jc w:val="center"/>
        <w:rPr>
          <w:del w:id="60" w:author="Vanessa Maybruck" w:date="2026-02-07T18:45:00Z" w16du:dateUtc="2026-02-08T01:45:00Z"/>
          <w:rFonts w:ascii="Times New Roman" w:hAnsi="Times New Roman" w:cs="Times New Roman"/>
          <w:b/>
          <w:bCs/>
          <w:color w:val="auto"/>
          <w:sz w:val="24"/>
          <w:szCs w:val="24"/>
        </w:rPr>
      </w:pPr>
    </w:p>
    <w:p w14:paraId="130CF5EA" w14:textId="77777777" w:rsidR="00DF7827" w:rsidRPr="00B85067" w:rsidDel="00B633C1" w:rsidRDefault="00DF7827" w:rsidP="00DF7827">
      <w:pPr>
        <w:rPr>
          <w:del w:id="61" w:author="Vanessa Maybruck" w:date="2026-02-07T18:45:00Z" w16du:dateUtc="2026-02-08T01:45:00Z"/>
          <w:rFonts w:cs="Times New Roman"/>
          <w:szCs w:val="24"/>
        </w:rPr>
      </w:pPr>
    </w:p>
    <w:p w14:paraId="64D289E1" w14:textId="77777777" w:rsidR="00DF7827" w:rsidRPr="00B85067" w:rsidDel="00B633C1" w:rsidRDefault="00DF7827" w:rsidP="00DF7827">
      <w:pPr>
        <w:rPr>
          <w:del w:id="62" w:author="Vanessa Maybruck" w:date="2026-02-07T18:45:00Z" w16du:dateUtc="2026-02-08T01:45:00Z"/>
          <w:rFonts w:cs="Times New Roman"/>
          <w:szCs w:val="24"/>
        </w:rPr>
      </w:pPr>
    </w:p>
    <w:p w14:paraId="36E05C97" w14:textId="77777777" w:rsidR="00DF7827" w:rsidRPr="00B85067" w:rsidDel="00B633C1" w:rsidRDefault="00DF7827" w:rsidP="00DF7827">
      <w:pPr>
        <w:rPr>
          <w:del w:id="63" w:author="Vanessa Maybruck" w:date="2026-02-07T18:45:00Z" w16du:dateUtc="2026-02-08T01:45:00Z"/>
          <w:rFonts w:cs="Times New Roman"/>
          <w:szCs w:val="24"/>
        </w:rPr>
      </w:pPr>
    </w:p>
    <w:p w14:paraId="17861FFF" w14:textId="77777777" w:rsidR="00DF7827" w:rsidRPr="00B85067" w:rsidDel="00B633C1" w:rsidRDefault="00DF7827" w:rsidP="00DF7827">
      <w:pPr>
        <w:rPr>
          <w:del w:id="64" w:author="Vanessa Maybruck" w:date="2026-02-07T18:45:00Z" w16du:dateUtc="2026-02-08T01:45:00Z"/>
          <w:rFonts w:cs="Times New Roman"/>
          <w:szCs w:val="24"/>
        </w:rPr>
      </w:pPr>
    </w:p>
    <w:p w14:paraId="2B4F2E42" w14:textId="77777777" w:rsidR="00DF7827" w:rsidRPr="00B85067" w:rsidDel="00B633C1" w:rsidRDefault="00DF7827" w:rsidP="00DF7827">
      <w:pPr>
        <w:rPr>
          <w:del w:id="65" w:author="Vanessa Maybruck" w:date="2026-02-07T18:45:00Z" w16du:dateUtc="2026-02-08T01:45:00Z"/>
          <w:rFonts w:cs="Times New Roman"/>
          <w:szCs w:val="24"/>
        </w:rPr>
      </w:pPr>
    </w:p>
    <w:p w14:paraId="183C8604" w14:textId="77777777" w:rsidR="00DF7827" w:rsidRPr="00B85067" w:rsidDel="00B633C1" w:rsidRDefault="00DF7827" w:rsidP="00DF7827">
      <w:pPr>
        <w:rPr>
          <w:del w:id="66" w:author="Vanessa Maybruck" w:date="2026-02-07T18:45:00Z" w16du:dateUtc="2026-02-08T01:45:00Z"/>
          <w:rFonts w:cs="Times New Roman"/>
          <w:szCs w:val="24"/>
        </w:rPr>
      </w:pPr>
    </w:p>
    <w:p w14:paraId="1D215BB3" w14:textId="77777777" w:rsidR="00DF7827" w:rsidRPr="00B85067" w:rsidDel="00B633C1" w:rsidRDefault="00DF7827" w:rsidP="00DF7827">
      <w:pPr>
        <w:rPr>
          <w:del w:id="67" w:author="Vanessa Maybruck" w:date="2026-02-07T18:45:00Z" w16du:dateUtc="2026-02-08T01:45:00Z"/>
          <w:rFonts w:cs="Times New Roman"/>
          <w:szCs w:val="24"/>
        </w:rPr>
      </w:pPr>
    </w:p>
    <w:p w14:paraId="3B494154" w14:textId="77777777" w:rsidR="00DF7827" w:rsidRPr="00B85067" w:rsidDel="00B633C1" w:rsidRDefault="00DF7827" w:rsidP="00DF7827">
      <w:pPr>
        <w:rPr>
          <w:del w:id="68" w:author="Vanessa Maybruck" w:date="2026-02-07T18:45:00Z" w16du:dateUtc="2026-02-08T01:45:00Z"/>
          <w:rFonts w:cs="Times New Roman"/>
          <w:szCs w:val="24"/>
        </w:rPr>
      </w:pPr>
    </w:p>
    <w:p w14:paraId="5981F8DA" w14:textId="77777777" w:rsidR="00DF7827" w:rsidRPr="00B85067" w:rsidDel="00B633C1" w:rsidRDefault="00DF7827" w:rsidP="00DF7827">
      <w:pPr>
        <w:rPr>
          <w:del w:id="69" w:author="Vanessa Maybruck" w:date="2026-02-07T18:45:00Z" w16du:dateUtc="2026-02-08T01:45:00Z"/>
          <w:rFonts w:cs="Times New Roman"/>
          <w:szCs w:val="24"/>
        </w:rPr>
      </w:pPr>
    </w:p>
    <w:p w14:paraId="00C6A4F2" w14:textId="77777777" w:rsidR="00DF7827" w:rsidRPr="00B85067" w:rsidDel="00B633C1" w:rsidRDefault="00DF7827" w:rsidP="00DF7827">
      <w:pPr>
        <w:rPr>
          <w:del w:id="70" w:author="Vanessa Maybruck" w:date="2026-02-07T18:45:00Z" w16du:dateUtc="2026-02-08T01:45:00Z"/>
          <w:rFonts w:cs="Times New Roman"/>
          <w:szCs w:val="24"/>
        </w:rPr>
      </w:pPr>
    </w:p>
    <w:p w14:paraId="5CE2AC4C" w14:textId="77777777" w:rsidR="00DF7827" w:rsidRPr="00B85067" w:rsidDel="00B633C1" w:rsidRDefault="00DF7827" w:rsidP="00DF7827">
      <w:pPr>
        <w:rPr>
          <w:del w:id="71" w:author="Vanessa Maybruck" w:date="2026-02-07T18:45:00Z" w16du:dateUtc="2026-02-08T01:45:00Z"/>
          <w:rFonts w:cs="Times New Roman"/>
          <w:szCs w:val="24"/>
        </w:rPr>
      </w:pPr>
    </w:p>
    <w:p w14:paraId="28900FB3" w14:textId="77777777" w:rsidR="00DF7827" w:rsidRPr="00B85067" w:rsidDel="00B633C1" w:rsidRDefault="00DF7827" w:rsidP="00DF7827">
      <w:pPr>
        <w:rPr>
          <w:del w:id="72" w:author="Vanessa Maybruck" w:date="2026-02-07T18:45:00Z" w16du:dateUtc="2026-02-08T01:45:00Z"/>
          <w:rFonts w:cs="Times New Roman"/>
          <w:szCs w:val="24"/>
        </w:rPr>
      </w:pPr>
    </w:p>
    <w:p w14:paraId="3DF0001E" w14:textId="77777777" w:rsidR="00DF7827" w:rsidRPr="00B85067" w:rsidDel="00B633C1" w:rsidRDefault="00DF7827" w:rsidP="00DF7827">
      <w:pPr>
        <w:rPr>
          <w:del w:id="73" w:author="Vanessa Maybruck" w:date="2026-02-07T18:45:00Z" w16du:dateUtc="2026-02-08T01:45:00Z"/>
          <w:rFonts w:cs="Times New Roman"/>
          <w:szCs w:val="24"/>
        </w:rPr>
      </w:pPr>
    </w:p>
    <w:p w14:paraId="6B645473" w14:textId="77777777" w:rsidR="006A582F" w:rsidRPr="00B85067" w:rsidDel="00B633C1" w:rsidRDefault="006A582F" w:rsidP="00F82CDE">
      <w:pPr>
        <w:spacing w:line="480" w:lineRule="auto"/>
        <w:rPr>
          <w:del w:id="74" w:author="Vanessa Maybruck" w:date="2026-02-07T18:45:00Z" w16du:dateUtc="2026-02-08T01:45:00Z"/>
          <w:rFonts w:cs="Times New Roman"/>
          <w:szCs w:val="24"/>
        </w:rPr>
      </w:pPr>
    </w:p>
    <w:p w14:paraId="1A7EBA2C" w14:textId="77777777" w:rsidR="00684024" w:rsidRPr="00B85067" w:rsidDel="00B633C1" w:rsidRDefault="00684024" w:rsidP="00C55AC0">
      <w:pPr>
        <w:spacing w:line="480" w:lineRule="auto"/>
        <w:rPr>
          <w:del w:id="75" w:author="Vanessa Maybruck" w:date="2026-02-07T18:45:00Z" w16du:dateUtc="2026-02-08T01:45:00Z"/>
          <w:rFonts w:cs="Times New Roman"/>
          <w:b/>
          <w:bCs/>
          <w:szCs w:val="24"/>
        </w:rPr>
      </w:pPr>
    </w:p>
    <w:p w14:paraId="717F24C0" w14:textId="05DDF9F8" w:rsidR="00684024" w:rsidRPr="00B85067" w:rsidDel="00C40E17" w:rsidRDefault="00684024" w:rsidP="00C55AC0">
      <w:pPr>
        <w:spacing w:line="480" w:lineRule="auto"/>
        <w:rPr>
          <w:del w:id="76" w:author="Vanessa Maybruck" w:date="2026-02-07T18:55:00Z" w16du:dateUtc="2026-02-08T01:55:00Z"/>
          <w:rFonts w:cs="Times New Roman"/>
          <w:b/>
          <w:bCs/>
          <w:szCs w:val="24"/>
        </w:rPr>
      </w:pPr>
      <w:del w:id="77" w:author="Vanessa Maybruck" w:date="2026-02-07T18:55:00Z" w16du:dateUtc="2026-02-08T01:55:00Z">
        <w:r w:rsidRPr="00B85067" w:rsidDel="00C40E17">
          <w:rPr>
            <w:rFonts w:cs="Times New Roman"/>
            <w:b/>
            <w:bCs/>
            <w:szCs w:val="24"/>
          </w:rPr>
          <w:delText>The tables are provided as a separate Supplemental Table</w:delText>
        </w:r>
        <w:r w:rsidR="00135C1B" w:rsidDel="00C40E17">
          <w:rPr>
            <w:rFonts w:cs="Times New Roman"/>
            <w:b/>
            <w:bCs/>
            <w:szCs w:val="24"/>
          </w:rPr>
          <w:delText>s</w:delText>
        </w:r>
        <w:r w:rsidRPr="00B85067" w:rsidDel="00C40E17">
          <w:rPr>
            <w:rFonts w:cs="Times New Roman"/>
            <w:b/>
            <w:bCs/>
            <w:szCs w:val="24"/>
          </w:rPr>
          <w:delText xml:space="preserve"> document</w:delText>
        </w:r>
        <w:r w:rsidR="00135C1B" w:rsidDel="00C40E17">
          <w:rPr>
            <w:rFonts w:cs="Times New Roman"/>
            <w:b/>
            <w:bCs/>
            <w:szCs w:val="24"/>
          </w:rPr>
          <w:delText>.</w:delText>
        </w:r>
      </w:del>
    </w:p>
    <w:p w14:paraId="0F1A6624" w14:textId="5BD701B9" w:rsidR="002F12FC" w:rsidRPr="00B85067" w:rsidDel="00C40E17" w:rsidRDefault="002F12FC" w:rsidP="00BB5F7F">
      <w:pPr>
        <w:spacing w:after="0" w:line="480" w:lineRule="auto"/>
        <w:rPr>
          <w:del w:id="78" w:author="Vanessa Maybruck" w:date="2026-02-07T18:55:00Z" w16du:dateUtc="2026-02-08T01:55:00Z"/>
          <w:rFonts w:eastAsia="Times New Roman" w:cs="Times New Roman"/>
          <w:b/>
          <w:bCs/>
          <w:kern w:val="0"/>
          <w:szCs w:val="24"/>
          <w14:ligatures w14:val="none"/>
        </w:rPr>
      </w:pPr>
      <w:del w:id="79" w:author="Vanessa Maybruck" w:date="2026-02-07T18:55:00Z" w16du:dateUtc="2026-02-08T01:55:00Z">
        <w:r w:rsidRPr="002F12FC" w:rsidDel="00C40E17">
          <w:rPr>
            <w:rFonts w:eastAsia="Times New Roman" w:cs="Times New Roman"/>
            <w:b/>
            <w:bCs/>
            <w:kern w:val="0"/>
            <w:szCs w:val="24"/>
            <w14:ligatures w14:val="none"/>
          </w:rPr>
          <w:delText xml:space="preserve">Table S1. </w:delText>
        </w:r>
        <w:r w:rsidRPr="002F12FC" w:rsidDel="00C40E17">
          <w:rPr>
            <w:rFonts w:eastAsia="Times New Roman" w:cs="Times New Roman"/>
            <w:kern w:val="0"/>
            <w:szCs w:val="24"/>
            <w14:ligatures w14:val="none"/>
          </w:rPr>
          <w:delText>All collected unchanged excretion percentages for all pharmaceutical administration routes including data URL and reasoning used to estimate excretion percentage if not directly reported.</w:delText>
        </w:r>
      </w:del>
    </w:p>
    <w:p w14:paraId="43C9FFE4" w14:textId="7E142233" w:rsidR="00684024" w:rsidRPr="00B85067" w:rsidDel="00C40E17" w:rsidRDefault="00684024" w:rsidP="00C55AC0">
      <w:pPr>
        <w:spacing w:line="480" w:lineRule="auto"/>
        <w:rPr>
          <w:del w:id="80" w:author="Vanessa Maybruck" w:date="2026-02-07T18:55:00Z" w16du:dateUtc="2026-02-08T01:55:00Z"/>
          <w:rFonts w:cs="Times New Roman"/>
          <w:b/>
          <w:bCs/>
          <w:szCs w:val="24"/>
        </w:rPr>
      </w:pPr>
      <w:del w:id="81" w:author="Vanessa Maybruck" w:date="2026-02-07T18:55:00Z" w16du:dateUtc="2026-02-08T01:55:00Z">
        <w:r w:rsidRPr="00B85067" w:rsidDel="00C40E17">
          <w:rPr>
            <w:rFonts w:cs="Times New Roman"/>
            <w:b/>
            <w:bCs/>
            <w:szCs w:val="24"/>
          </w:rPr>
          <w:delText xml:space="preserve">Table S2. </w:delText>
        </w:r>
        <w:r w:rsidR="00BF7F34" w:rsidRPr="00BF7F34" w:rsidDel="00C40E17">
          <w:rPr>
            <w:rFonts w:cs="Times New Roman"/>
            <w:szCs w:val="24"/>
          </w:rPr>
          <w:delText xml:space="preserve">The drugs with at least one known excretion percentage, arranged in descending order from being excreted at the highest percentage unchanged to the lowest percentage unchanged. </w:delText>
        </w:r>
      </w:del>
    </w:p>
    <w:p w14:paraId="6C2A5233" w14:textId="5BAD7EF7" w:rsidR="00C044BE" w:rsidRPr="00B85067" w:rsidDel="00C40E17" w:rsidRDefault="00C044BE" w:rsidP="00C55AC0">
      <w:pPr>
        <w:spacing w:line="480" w:lineRule="auto"/>
        <w:rPr>
          <w:del w:id="82" w:author="Vanessa Maybruck" w:date="2026-02-07T18:55:00Z" w16du:dateUtc="2026-02-08T01:55:00Z"/>
          <w:rFonts w:cs="Times New Roman"/>
          <w:szCs w:val="24"/>
        </w:rPr>
      </w:pPr>
      <w:del w:id="83" w:author="Vanessa Maybruck" w:date="2026-02-07T18:55:00Z" w16du:dateUtc="2026-02-08T01:55:00Z">
        <w:r w:rsidRPr="00B85067" w:rsidDel="00C40E17">
          <w:rPr>
            <w:rFonts w:cs="Times New Roman"/>
            <w:b/>
            <w:bCs/>
            <w:szCs w:val="24"/>
          </w:rPr>
          <w:delText xml:space="preserve">Table S3. </w:delText>
        </w:r>
        <w:r w:rsidR="00BA7CB3" w:rsidRPr="00BA7CB3" w:rsidDel="00C40E17">
          <w:rPr>
            <w:rFonts w:cs="Times New Roman"/>
            <w:szCs w:val="24"/>
          </w:rPr>
          <w:delText>Data found in the PharmUse database, version v1.0.0.</w:delText>
        </w:r>
      </w:del>
    </w:p>
    <w:p w14:paraId="594C6A21" w14:textId="5DD8708C" w:rsidR="00C044BE" w:rsidDel="00C40E17" w:rsidRDefault="00C429C8" w:rsidP="00C55AC0">
      <w:pPr>
        <w:spacing w:line="480" w:lineRule="auto"/>
        <w:rPr>
          <w:del w:id="84" w:author="Vanessa Maybruck" w:date="2026-02-07T18:55:00Z" w16du:dateUtc="2026-02-08T01:55:00Z"/>
          <w:rFonts w:cs="Times New Roman"/>
          <w:szCs w:val="24"/>
        </w:rPr>
      </w:pPr>
      <w:del w:id="85" w:author="Vanessa Maybruck" w:date="2026-02-07T18:55:00Z" w16du:dateUtc="2026-02-08T01:55:00Z">
        <w:r w:rsidRPr="00B85067" w:rsidDel="00C40E17">
          <w:rPr>
            <w:rFonts w:cs="Times New Roman"/>
            <w:b/>
            <w:bCs/>
            <w:szCs w:val="24"/>
          </w:rPr>
          <w:delText>Table S4.</w:delText>
        </w:r>
        <w:r w:rsidRPr="00B85067" w:rsidDel="00C40E17">
          <w:rPr>
            <w:rFonts w:cs="Times New Roman"/>
            <w:szCs w:val="24"/>
          </w:rPr>
          <w:delText xml:space="preserve"> </w:delText>
        </w:r>
        <w:r w:rsidR="00BA7CB3" w:rsidDel="00C40E17">
          <w:rPr>
            <w:rFonts w:cs="Times New Roman"/>
            <w:szCs w:val="24"/>
          </w:rPr>
          <w:delText>The PharmUse database.</w:delText>
        </w:r>
      </w:del>
    </w:p>
    <w:p w14:paraId="3BFA1142" w14:textId="19CBE7D3" w:rsidR="0002772A" w:rsidRPr="00B85067" w:rsidDel="00C40E17" w:rsidRDefault="0002772A" w:rsidP="00C55AC0">
      <w:pPr>
        <w:spacing w:line="480" w:lineRule="auto"/>
        <w:rPr>
          <w:del w:id="86" w:author="Vanessa Maybruck" w:date="2026-02-07T18:55:00Z" w16du:dateUtc="2026-02-08T01:55:00Z"/>
          <w:rFonts w:cs="Times New Roman"/>
          <w:szCs w:val="24"/>
        </w:rPr>
      </w:pPr>
      <w:del w:id="87" w:author="Vanessa Maybruck" w:date="2026-02-07T18:55:00Z" w16du:dateUtc="2026-02-08T01:55:00Z">
        <w:r w:rsidRPr="0002772A" w:rsidDel="00C40E17">
          <w:rPr>
            <w:rFonts w:cs="Times New Roman"/>
            <w:b/>
            <w:bCs/>
            <w:szCs w:val="24"/>
          </w:rPr>
          <w:delText>Table S5.</w:delText>
        </w:r>
        <w:r w:rsidRPr="0002772A" w:rsidDel="00C40E17">
          <w:rPr>
            <w:rFonts w:cs="Times New Roman"/>
            <w:szCs w:val="24"/>
          </w:rPr>
          <w:delText xml:space="preserve"> Metadata for each citation in the PRISMA literature search.</w:delText>
        </w:r>
      </w:del>
    </w:p>
    <w:p w14:paraId="20BE497E" w14:textId="664B1FA1" w:rsidR="00725CBC" w:rsidDel="00C40E17" w:rsidRDefault="003C5D5B" w:rsidP="00C55AC0">
      <w:pPr>
        <w:spacing w:line="480" w:lineRule="auto"/>
        <w:rPr>
          <w:del w:id="88" w:author="Vanessa Maybruck" w:date="2026-02-07T18:55:00Z" w16du:dateUtc="2026-02-08T01:55:00Z"/>
          <w:rFonts w:cs="Times New Roman"/>
          <w:szCs w:val="24"/>
        </w:rPr>
      </w:pPr>
      <w:del w:id="89" w:author="Vanessa Maybruck" w:date="2026-02-07T18:55:00Z" w16du:dateUtc="2026-02-08T01:55:00Z">
        <w:r w:rsidRPr="00B85067" w:rsidDel="00C40E17">
          <w:rPr>
            <w:rFonts w:cs="Times New Roman"/>
            <w:b/>
            <w:bCs/>
            <w:szCs w:val="24"/>
          </w:rPr>
          <w:delText>Table S</w:delText>
        </w:r>
        <w:r w:rsidR="0002772A" w:rsidDel="00C40E17">
          <w:rPr>
            <w:rFonts w:cs="Times New Roman"/>
            <w:b/>
            <w:bCs/>
            <w:szCs w:val="24"/>
          </w:rPr>
          <w:delText>6</w:delText>
        </w:r>
        <w:r w:rsidRPr="00B85067" w:rsidDel="00C40E17">
          <w:rPr>
            <w:rFonts w:cs="Times New Roman"/>
            <w:b/>
            <w:bCs/>
            <w:szCs w:val="24"/>
          </w:rPr>
          <w:delText>.</w:delText>
        </w:r>
        <w:r w:rsidRPr="00B85067" w:rsidDel="00C40E17">
          <w:rPr>
            <w:rFonts w:cs="Times New Roman"/>
            <w:szCs w:val="24"/>
          </w:rPr>
          <w:delText xml:space="preserve"> </w:delText>
        </w:r>
        <w:r w:rsidR="001A7B4D" w:rsidRPr="001A7B4D" w:rsidDel="00C40E17">
          <w:rPr>
            <w:rFonts w:cs="Times New Roman"/>
            <w:szCs w:val="24"/>
          </w:rPr>
          <w:delText>All collected data from the literature including WRRF and sampling details, reported concentrations, and calculated mass loads for 93 pharmaceuticals (ND = not detected).</w:delText>
        </w:r>
      </w:del>
    </w:p>
    <w:p w14:paraId="68EFF4D5" w14:textId="58417B5E" w:rsidR="00000F8D" w:rsidDel="00C40E17" w:rsidRDefault="00000F8D" w:rsidP="00C55AC0">
      <w:pPr>
        <w:spacing w:line="480" w:lineRule="auto"/>
        <w:rPr>
          <w:del w:id="90" w:author="Vanessa Maybruck" w:date="2026-02-07T18:55:00Z" w16du:dateUtc="2026-02-08T01:55:00Z"/>
          <w:rFonts w:cs="Times New Roman"/>
          <w:szCs w:val="24"/>
        </w:rPr>
      </w:pPr>
      <w:del w:id="91" w:author="Vanessa Maybruck" w:date="2026-02-07T18:55:00Z" w16du:dateUtc="2026-02-08T01:55:00Z">
        <w:r w:rsidRPr="00000F8D" w:rsidDel="00C40E17">
          <w:rPr>
            <w:rFonts w:cs="Times New Roman"/>
            <w:b/>
            <w:bCs/>
            <w:szCs w:val="24"/>
          </w:rPr>
          <w:delText>Table S7.</w:delText>
        </w:r>
        <w:r w:rsidRPr="00000F8D" w:rsidDel="00C40E17">
          <w:rPr>
            <w:rFonts w:cs="Times New Roman"/>
            <w:szCs w:val="24"/>
          </w:rPr>
          <w:delText xml:space="preserve"> Summary of PharmFlush accuracy and the accuracy of other cited models. </w:delText>
        </w:r>
      </w:del>
    </w:p>
    <w:p w14:paraId="429F292D" w14:textId="2A9EAE01" w:rsidR="00725CBC" w:rsidRPr="00B85067" w:rsidDel="00C40E17" w:rsidRDefault="00C22721" w:rsidP="00C55AC0">
      <w:pPr>
        <w:spacing w:line="480" w:lineRule="auto"/>
        <w:rPr>
          <w:del w:id="92" w:author="Vanessa Maybruck" w:date="2026-02-07T18:55:00Z" w16du:dateUtc="2026-02-08T01:55:00Z"/>
          <w:rFonts w:cs="Times New Roman"/>
          <w:szCs w:val="24"/>
        </w:rPr>
      </w:pPr>
      <w:del w:id="93" w:author="Vanessa Maybruck" w:date="2026-02-07T18:55:00Z" w16du:dateUtc="2026-02-08T01:55:00Z">
        <w:r w:rsidRPr="00C22721" w:rsidDel="00C40E17">
          <w:rPr>
            <w:rFonts w:cs="Times New Roman"/>
            <w:b/>
            <w:bCs/>
            <w:szCs w:val="24"/>
          </w:rPr>
          <w:delText>Table S8.</w:delText>
        </w:r>
        <w:r w:rsidRPr="00C22721" w:rsidDel="00C40E17">
          <w:rPr>
            <w:rFonts w:cs="Times New Roman"/>
            <w:szCs w:val="24"/>
          </w:rPr>
          <w:delText xml:space="preserve"> Comparison between PharmFlush predictions and predictions from similar models in the literature.</w:delText>
        </w:r>
      </w:del>
    </w:p>
    <w:p w14:paraId="034B5233" w14:textId="78C7DEE3" w:rsidR="00684024" w:rsidRPr="00B85067" w:rsidDel="00C40E17" w:rsidRDefault="00684024" w:rsidP="00C55AC0">
      <w:pPr>
        <w:spacing w:line="480" w:lineRule="auto"/>
        <w:rPr>
          <w:del w:id="94" w:author="Vanessa Maybruck" w:date="2026-02-07T18:55:00Z" w16du:dateUtc="2026-02-08T01:55:00Z"/>
          <w:rFonts w:cs="Times New Roman"/>
          <w:szCs w:val="24"/>
        </w:rPr>
      </w:pPr>
      <w:del w:id="95" w:author="Vanessa Maybruck" w:date="2026-02-07T18:55:00Z" w16du:dateUtc="2026-02-08T01:55:00Z">
        <w:r w:rsidRPr="00B85067" w:rsidDel="00C40E17">
          <w:rPr>
            <w:rFonts w:cs="Times New Roman"/>
            <w:b/>
            <w:bCs/>
            <w:szCs w:val="24"/>
          </w:rPr>
          <w:delText>Table S</w:delText>
        </w:r>
        <w:r w:rsidR="00C22721" w:rsidDel="00C40E17">
          <w:rPr>
            <w:rFonts w:cs="Times New Roman"/>
            <w:b/>
            <w:bCs/>
            <w:szCs w:val="24"/>
          </w:rPr>
          <w:delText>9</w:delText>
        </w:r>
        <w:r w:rsidR="005711E8" w:rsidRPr="00B85067" w:rsidDel="00C40E17">
          <w:rPr>
            <w:rFonts w:cs="Times New Roman"/>
            <w:b/>
            <w:bCs/>
            <w:szCs w:val="24"/>
          </w:rPr>
          <w:delText>.</w:delText>
        </w:r>
        <w:r w:rsidRPr="00B85067" w:rsidDel="00C40E17">
          <w:rPr>
            <w:rFonts w:cs="Times New Roman"/>
            <w:szCs w:val="24"/>
          </w:rPr>
          <w:delText xml:space="preserve"> </w:delText>
        </w:r>
        <w:r w:rsidR="001B7456" w:rsidRPr="00B85067" w:rsidDel="00C40E17">
          <w:rPr>
            <w:rFonts w:cs="Times New Roman"/>
            <w:szCs w:val="24"/>
          </w:rPr>
          <w:delText xml:space="preserve">PharmFlush-predicted average baseline concentrations for the 4 simulated sewershed sizes considered. </w:delText>
        </w:r>
      </w:del>
    </w:p>
    <w:p w14:paraId="7BC971A1" w14:textId="1AEDCC73" w:rsidR="00300BE5" w:rsidRPr="00B85067" w:rsidDel="00C40E17" w:rsidRDefault="005711E8" w:rsidP="00C55AC0">
      <w:pPr>
        <w:spacing w:line="480" w:lineRule="auto"/>
        <w:rPr>
          <w:del w:id="96" w:author="Vanessa Maybruck" w:date="2026-02-07T18:55:00Z" w16du:dateUtc="2026-02-08T01:55:00Z"/>
          <w:rFonts w:cs="Times New Roman"/>
          <w:szCs w:val="24"/>
        </w:rPr>
      </w:pPr>
      <w:del w:id="97" w:author="Vanessa Maybruck" w:date="2026-02-07T18:55:00Z" w16du:dateUtc="2026-02-08T01:55:00Z">
        <w:r w:rsidRPr="00B85067" w:rsidDel="00C40E17">
          <w:rPr>
            <w:rFonts w:cs="Times New Roman"/>
            <w:b/>
            <w:bCs/>
            <w:szCs w:val="24"/>
          </w:rPr>
          <w:delText>Table S</w:delText>
        </w:r>
        <w:r w:rsidR="00C22721" w:rsidDel="00C40E17">
          <w:rPr>
            <w:rFonts w:cs="Times New Roman"/>
            <w:b/>
            <w:bCs/>
            <w:szCs w:val="24"/>
          </w:rPr>
          <w:delText>10</w:delText>
        </w:r>
        <w:r w:rsidRPr="00B85067" w:rsidDel="00C40E17">
          <w:rPr>
            <w:rFonts w:cs="Times New Roman"/>
            <w:b/>
            <w:bCs/>
            <w:szCs w:val="24"/>
          </w:rPr>
          <w:delText>.</w:delText>
        </w:r>
        <w:r w:rsidRPr="00B85067" w:rsidDel="00C40E17">
          <w:rPr>
            <w:rFonts w:cs="Times New Roman"/>
            <w:szCs w:val="24"/>
          </w:rPr>
          <w:delText xml:space="preserve"> PharmFlush-predicted average baseline mass loads for the 4 simulated sewershed sizes considered. </w:delText>
        </w:r>
      </w:del>
    </w:p>
    <w:p w14:paraId="6D7045EE" w14:textId="1AF2DD43" w:rsidR="00C55AC0" w:rsidDel="00C40E17" w:rsidRDefault="00C55AC0" w:rsidP="00C55AC0">
      <w:pPr>
        <w:spacing w:line="480" w:lineRule="auto"/>
        <w:rPr>
          <w:del w:id="98" w:author="Vanessa Maybruck" w:date="2026-02-07T18:55:00Z" w16du:dateUtc="2026-02-08T01:55:00Z"/>
          <w:rFonts w:cs="Times New Roman"/>
          <w:szCs w:val="24"/>
        </w:rPr>
      </w:pPr>
      <w:del w:id="99" w:author="Vanessa Maybruck" w:date="2026-02-07T18:55:00Z" w16du:dateUtc="2026-02-08T01:55:00Z">
        <w:r w:rsidRPr="00B85067" w:rsidDel="00C40E17">
          <w:rPr>
            <w:rFonts w:cs="Times New Roman"/>
            <w:b/>
            <w:bCs/>
            <w:szCs w:val="24"/>
          </w:rPr>
          <w:delText>Table S</w:delText>
        </w:r>
        <w:r w:rsidR="00C22721" w:rsidDel="00C40E17">
          <w:rPr>
            <w:rFonts w:cs="Times New Roman"/>
            <w:b/>
            <w:bCs/>
            <w:szCs w:val="24"/>
          </w:rPr>
          <w:delText>11</w:delText>
        </w:r>
        <w:r w:rsidR="005711E8" w:rsidRPr="00B85067" w:rsidDel="00C40E17">
          <w:rPr>
            <w:rFonts w:cs="Times New Roman"/>
            <w:b/>
            <w:bCs/>
            <w:szCs w:val="24"/>
          </w:rPr>
          <w:delText>.</w:delText>
        </w:r>
        <w:r w:rsidRPr="00B85067" w:rsidDel="00C40E17">
          <w:rPr>
            <w:rFonts w:cs="Times New Roman"/>
            <w:szCs w:val="24"/>
          </w:rPr>
          <w:delText xml:space="preserve"> </w:delText>
        </w:r>
        <w:r w:rsidR="001B7456" w:rsidRPr="00B85067" w:rsidDel="00C40E17">
          <w:rPr>
            <w:rFonts w:cs="Times New Roman"/>
            <w:szCs w:val="24"/>
          </w:rPr>
          <w:delText xml:space="preserve">Number of detections for each pharmaceutical in the ten simulated grab samples for each sewershed size in Figure </w:delText>
        </w:r>
        <w:r w:rsidR="009023A5" w:rsidDel="00C40E17">
          <w:rPr>
            <w:rFonts w:cs="Times New Roman"/>
            <w:szCs w:val="24"/>
          </w:rPr>
          <w:delText>4</w:delText>
        </w:r>
        <w:r w:rsidR="001B7456" w:rsidRPr="00B85067" w:rsidDel="00C40E17">
          <w:rPr>
            <w:rFonts w:cs="Times New Roman"/>
            <w:szCs w:val="24"/>
          </w:rPr>
          <w:delText xml:space="preserve">. </w:delText>
        </w:r>
      </w:del>
    </w:p>
    <w:p w14:paraId="1AD1A651" w14:textId="27469C81" w:rsidR="00BB5F7F" w:rsidDel="00C40E17" w:rsidRDefault="00BB5F7F" w:rsidP="00C55AC0">
      <w:pPr>
        <w:spacing w:line="480" w:lineRule="auto"/>
        <w:rPr>
          <w:del w:id="100" w:author="Vanessa Maybruck" w:date="2026-02-07T18:55:00Z" w16du:dateUtc="2026-02-08T01:55:00Z"/>
          <w:rFonts w:cs="Times New Roman"/>
          <w:szCs w:val="24"/>
        </w:rPr>
      </w:pPr>
      <w:del w:id="101" w:author="Vanessa Maybruck" w:date="2026-02-07T18:55:00Z" w16du:dateUtc="2026-02-08T01:55:00Z">
        <w:r w:rsidRPr="00E602DE" w:rsidDel="00C40E17">
          <w:rPr>
            <w:rFonts w:cs="Times New Roman"/>
            <w:b/>
            <w:bCs/>
            <w:szCs w:val="24"/>
          </w:rPr>
          <w:delText>Table S12.</w:delText>
        </w:r>
        <w:r w:rsidDel="00C40E17">
          <w:rPr>
            <w:rFonts w:cs="Times New Roman"/>
            <w:szCs w:val="24"/>
          </w:rPr>
          <w:delText xml:space="preserve"> </w:delText>
        </w:r>
        <w:r w:rsidR="00E602DE" w:rsidRPr="00E602DE" w:rsidDel="00C40E17">
          <w:rPr>
            <w:rFonts w:cs="Times New Roman"/>
            <w:szCs w:val="24"/>
          </w:rPr>
          <w:delText>The WRRF profiles that were selected for the simulation in Figure 5 in the main manuscript.</w:delText>
        </w:r>
      </w:del>
    </w:p>
    <w:p w14:paraId="65A054A2" w14:textId="77777777" w:rsidR="00E602DE" w:rsidDel="00C40E17" w:rsidRDefault="00E602DE" w:rsidP="00C55AC0">
      <w:pPr>
        <w:spacing w:line="480" w:lineRule="auto"/>
        <w:rPr>
          <w:del w:id="102" w:author="Vanessa Maybruck" w:date="2026-02-07T18:55:00Z" w16du:dateUtc="2026-02-08T01:55:00Z"/>
          <w:rFonts w:cs="Times New Roman"/>
          <w:szCs w:val="24"/>
        </w:rPr>
      </w:pPr>
    </w:p>
    <w:p w14:paraId="508634C0" w14:textId="77777777" w:rsidR="00E602DE" w:rsidRDefault="00E602DE" w:rsidP="00C55AC0">
      <w:pPr>
        <w:spacing w:line="480" w:lineRule="auto"/>
        <w:rPr>
          <w:rFonts w:cs="Times New Roman"/>
          <w:szCs w:val="24"/>
        </w:rPr>
      </w:pPr>
    </w:p>
    <w:p w14:paraId="40402DCC" w14:textId="77777777" w:rsidR="00E602DE" w:rsidRDefault="00E602DE" w:rsidP="00C55AC0">
      <w:pPr>
        <w:spacing w:line="480" w:lineRule="auto"/>
        <w:rPr>
          <w:rFonts w:cs="Times New Roman"/>
          <w:szCs w:val="24"/>
        </w:rPr>
      </w:pPr>
    </w:p>
    <w:p w14:paraId="4FC66EDC" w14:textId="77777777" w:rsidR="00E602DE" w:rsidRDefault="00E602DE" w:rsidP="00C55AC0">
      <w:pPr>
        <w:spacing w:line="480" w:lineRule="auto"/>
        <w:rPr>
          <w:rFonts w:cs="Times New Roman"/>
          <w:szCs w:val="24"/>
        </w:rPr>
      </w:pPr>
    </w:p>
    <w:p w14:paraId="79E8EBC1" w14:textId="77777777" w:rsidR="00E602DE" w:rsidRDefault="00E602DE" w:rsidP="00C55AC0">
      <w:pPr>
        <w:spacing w:line="480" w:lineRule="auto"/>
        <w:rPr>
          <w:rFonts w:cs="Times New Roman"/>
          <w:szCs w:val="24"/>
        </w:rPr>
      </w:pPr>
    </w:p>
    <w:p w14:paraId="31A7979C" w14:textId="77777777" w:rsidR="00E602DE" w:rsidRDefault="00E602DE" w:rsidP="00C55AC0">
      <w:pPr>
        <w:spacing w:line="480" w:lineRule="auto"/>
        <w:rPr>
          <w:rFonts w:cs="Times New Roman"/>
          <w:szCs w:val="24"/>
        </w:rPr>
      </w:pPr>
    </w:p>
    <w:p w14:paraId="35B16E63" w14:textId="77777777" w:rsidR="00E602DE" w:rsidDel="002B19EE" w:rsidRDefault="00E602DE" w:rsidP="007720C7">
      <w:pPr>
        <w:rPr>
          <w:del w:id="103" w:author="Vanessa Maybruck" w:date="2026-02-07T18:57:00Z" w16du:dateUtc="2026-02-08T01:57:00Z"/>
          <w:rFonts w:cs="Times New Roman"/>
          <w:b/>
          <w:bCs/>
          <w:szCs w:val="24"/>
        </w:rPr>
      </w:pPr>
    </w:p>
    <w:p w14:paraId="128C4A4A" w14:textId="77777777" w:rsidR="002B19EE" w:rsidRDefault="002B19EE" w:rsidP="00C55AC0">
      <w:pPr>
        <w:spacing w:line="480" w:lineRule="auto"/>
        <w:rPr>
          <w:ins w:id="104" w:author="Vanessa Maybruck" w:date="2026-02-07T18:57:00Z" w16du:dateUtc="2026-02-08T01:57:00Z"/>
          <w:rFonts w:cs="Times New Roman"/>
          <w:szCs w:val="24"/>
        </w:rPr>
      </w:pPr>
    </w:p>
    <w:p w14:paraId="46EDB633" w14:textId="77777777" w:rsidR="00E602DE" w:rsidDel="002B19EE" w:rsidRDefault="00E602DE" w:rsidP="00C55AC0">
      <w:pPr>
        <w:spacing w:line="480" w:lineRule="auto"/>
        <w:rPr>
          <w:del w:id="105" w:author="Vanessa Maybruck" w:date="2026-02-07T18:57:00Z" w16du:dateUtc="2026-02-08T01:57:00Z"/>
          <w:rFonts w:cs="Times New Roman"/>
          <w:szCs w:val="24"/>
        </w:rPr>
      </w:pPr>
    </w:p>
    <w:p w14:paraId="774B07EB" w14:textId="77777777" w:rsidR="00E602DE" w:rsidDel="002B19EE" w:rsidRDefault="00E602DE" w:rsidP="00C55AC0">
      <w:pPr>
        <w:spacing w:line="480" w:lineRule="auto"/>
        <w:rPr>
          <w:del w:id="106" w:author="Vanessa Maybruck" w:date="2026-02-07T18:57:00Z" w16du:dateUtc="2026-02-08T01:57:00Z"/>
          <w:rFonts w:cs="Times New Roman"/>
          <w:szCs w:val="24"/>
        </w:rPr>
      </w:pPr>
    </w:p>
    <w:p w14:paraId="6B7F8C2A" w14:textId="77777777" w:rsidR="00E602DE" w:rsidDel="002B19EE" w:rsidRDefault="00E602DE" w:rsidP="00C55AC0">
      <w:pPr>
        <w:spacing w:line="480" w:lineRule="auto"/>
        <w:rPr>
          <w:del w:id="107" w:author="Vanessa Maybruck" w:date="2026-02-07T18:57:00Z" w16du:dateUtc="2026-02-08T01:57:00Z"/>
          <w:rFonts w:cs="Times New Roman"/>
          <w:szCs w:val="24"/>
        </w:rPr>
      </w:pPr>
    </w:p>
    <w:p w14:paraId="50233550" w14:textId="77777777" w:rsidR="00E602DE" w:rsidDel="002B19EE" w:rsidRDefault="00E602DE" w:rsidP="00C55AC0">
      <w:pPr>
        <w:spacing w:line="480" w:lineRule="auto"/>
        <w:rPr>
          <w:del w:id="108" w:author="Vanessa Maybruck" w:date="2026-02-07T18:57:00Z" w16du:dateUtc="2026-02-08T01:57:00Z"/>
          <w:rFonts w:cs="Times New Roman"/>
          <w:szCs w:val="24"/>
        </w:rPr>
      </w:pPr>
    </w:p>
    <w:p w14:paraId="15EFFF6A" w14:textId="77777777" w:rsidR="00E602DE" w:rsidDel="002B19EE" w:rsidRDefault="00E602DE" w:rsidP="00C55AC0">
      <w:pPr>
        <w:spacing w:line="480" w:lineRule="auto"/>
        <w:rPr>
          <w:del w:id="109" w:author="Vanessa Maybruck" w:date="2026-02-07T18:57:00Z" w16du:dateUtc="2026-02-08T01:57:00Z"/>
          <w:rFonts w:cs="Times New Roman"/>
          <w:szCs w:val="24"/>
        </w:rPr>
      </w:pPr>
    </w:p>
    <w:p w14:paraId="5E089A56" w14:textId="77777777" w:rsidR="00E602DE" w:rsidDel="002B19EE" w:rsidRDefault="00E602DE" w:rsidP="00C55AC0">
      <w:pPr>
        <w:spacing w:line="480" w:lineRule="auto"/>
        <w:rPr>
          <w:del w:id="110" w:author="Vanessa Maybruck" w:date="2026-02-07T18:57:00Z" w16du:dateUtc="2026-02-08T01:57:00Z"/>
          <w:rFonts w:cs="Times New Roman"/>
          <w:szCs w:val="24"/>
        </w:rPr>
      </w:pPr>
    </w:p>
    <w:p w14:paraId="5BAAF620" w14:textId="77777777" w:rsidR="00E602DE" w:rsidDel="002B19EE" w:rsidRDefault="00E602DE" w:rsidP="00C55AC0">
      <w:pPr>
        <w:spacing w:line="480" w:lineRule="auto"/>
        <w:rPr>
          <w:del w:id="111" w:author="Vanessa Maybruck" w:date="2026-02-07T18:57:00Z" w16du:dateUtc="2026-02-08T01:57:00Z"/>
          <w:rFonts w:cs="Times New Roman"/>
          <w:szCs w:val="24"/>
        </w:rPr>
      </w:pPr>
    </w:p>
    <w:p w14:paraId="4B31EEA4" w14:textId="77777777" w:rsidR="00E602DE" w:rsidDel="002B19EE" w:rsidRDefault="00E602DE" w:rsidP="00C55AC0">
      <w:pPr>
        <w:spacing w:line="480" w:lineRule="auto"/>
        <w:rPr>
          <w:del w:id="112" w:author="Vanessa Maybruck" w:date="2026-02-07T18:57:00Z" w16du:dateUtc="2026-02-08T01:57:00Z"/>
          <w:rFonts w:cs="Times New Roman"/>
          <w:szCs w:val="24"/>
        </w:rPr>
      </w:pPr>
    </w:p>
    <w:p w14:paraId="00993CDB" w14:textId="77777777" w:rsidR="00E602DE" w:rsidDel="002B19EE" w:rsidRDefault="00E602DE" w:rsidP="00C55AC0">
      <w:pPr>
        <w:spacing w:line="480" w:lineRule="auto"/>
        <w:rPr>
          <w:del w:id="113" w:author="Vanessa Maybruck" w:date="2026-02-07T18:57:00Z" w16du:dateUtc="2026-02-08T01:57:00Z"/>
          <w:rFonts w:cs="Times New Roman"/>
          <w:szCs w:val="24"/>
        </w:rPr>
      </w:pPr>
    </w:p>
    <w:p w14:paraId="18CC6523" w14:textId="77777777" w:rsidR="00E602DE" w:rsidDel="002B19EE" w:rsidRDefault="00E602DE" w:rsidP="00C55AC0">
      <w:pPr>
        <w:spacing w:line="480" w:lineRule="auto"/>
        <w:rPr>
          <w:del w:id="114" w:author="Vanessa Maybruck" w:date="2026-02-07T18:57:00Z" w16du:dateUtc="2026-02-08T01:57:00Z"/>
          <w:rFonts w:cs="Times New Roman"/>
          <w:szCs w:val="24"/>
        </w:rPr>
      </w:pPr>
    </w:p>
    <w:p w14:paraId="03DE50F4" w14:textId="4D830D8F" w:rsidR="00F82CDE" w:rsidRPr="00B85067" w:rsidRDefault="00F82CDE" w:rsidP="007720C7">
      <w:pPr>
        <w:rPr>
          <w:rFonts w:cs="Times New Roman"/>
          <w:b/>
          <w:bCs/>
          <w:szCs w:val="24"/>
        </w:rPr>
      </w:pPr>
      <w:r w:rsidRPr="00B85067">
        <w:rPr>
          <w:rFonts w:cs="Times New Roman"/>
          <w:b/>
          <w:bCs/>
          <w:szCs w:val="24"/>
        </w:rPr>
        <w:t>Text S1</w:t>
      </w:r>
      <w:r w:rsidRPr="00B85067">
        <w:rPr>
          <w:rFonts w:cs="Times New Roman"/>
          <w:szCs w:val="24"/>
        </w:rPr>
        <w:t xml:space="preserve"> </w:t>
      </w:r>
      <w:r w:rsidR="00E119FC" w:rsidRPr="00B85067">
        <w:rPr>
          <w:rFonts w:cs="Times New Roman"/>
          <w:szCs w:val="24"/>
        </w:rPr>
        <w:t xml:space="preserve">Additional details on </w:t>
      </w:r>
      <w:ins w:id="115" w:author="Vanessa Maybruck" w:date="2026-02-06T15:26:00Z" w16du:dateUtc="2026-02-06T22:26:00Z">
        <w:r w:rsidR="00955FF9">
          <w:rPr>
            <w:rFonts w:cs="Times New Roman"/>
            <w:szCs w:val="24"/>
          </w:rPr>
          <w:t xml:space="preserve">the </w:t>
        </w:r>
      </w:ins>
      <w:ins w:id="116" w:author="Vanessa Maybruck" w:date="2026-02-06T15:27:00Z" w16du:dateUtc="2026-02-06T22:27:00Z">
        <w:r w:rsidR="00955FF9">
          <w:rPr>
            <w:rFonts w:cs="Times New Roman"/>
            <w:szCs w:val="24"/>
          </w:rPr>
          <w:t xml:space="preserve">handling of the </w:t>
        </w:r>
      </w:ins>
      <w:r w:rsidR="00017435" w:rsidRPr="00B85067">
        <w:rPr>
          <w:rFonts w:cs="Times New Roman"/>
          <w:szCs w:val="24"/>
        </w:rPr>
        <w:t>MEPS data</w:t>
      </w:r>
      <w:r w:rsidRPr="00B85067">
        <w:rPr>
          <w:rFonts w:cs="Times New Roman"/>
          <w:szCs w:val="24"/>
        </w:rPr>
        <w:t>.</w:t>
      </w:r>
    </w:p>
    <w:p w14:paraId="3EDA41AB" w14:textId="77777777" w:rsidR="000F5ADB" w:rsidRPr="00B85067" w:rsidRDefault="000F5ADB" w:rsidP="000F5ADB">
      <w:pPr>
        <w:pStyle w:val="ListParagraph"/>
        <w:numPr>
          <w:ilvl w:val="0"/>
          <w:numId w:val="1"/>
        </w:numPr>
        <w:spacing w:line="480" w:lineRule="auto"/>
        <w:rPr>
          <w:rFonts w:cs="Times New Roman"/>
          <w:szCs w:val="24"/>
        </w:rPr>
      </w:pPr>
      <w:r w:rsidRPr="00B85067">
        <w:rPr>
          <w:rFonts w:cs="Times New Roman"/>
          <w:szCs w:val="24"/>
        </w:rPr>
        <w:t xml:space="preserve">Exclusion criteria for pharmaceuticals in </w:t>
      </w:r>
      <w:proofErr w:type="spellStart"/>
      <w:r w:rsidRPr="00B85067">
        <w:rPr>
          <w:rFonts w:cs="Times New Roman"/>
          <w:szCs w:val="24"/>
        </w:rPr>
        <w:t>PharmUse</w:t>
      </w:r>
      <w:proofErr w:type="spellEnd"/>
      <w:r w:rsidRPr="00B85067">
        <w:rPr>
          <w:rFonts w:cs="Times New Roman"/>
          <w:szCs w:val="24"/>
        </w:rPr>
        <w:t xml:space="preserve"> include:</w:t>
      </w:r>
    </w:p>
    <w:p w14:paraId="2800129A" w14:textId="77777777" w:rsidR="000F5ADB" w:rsidRPr="00B85067" w:rsidRDefault="000F5ADB" w:rsidP="000F5ADB">
      <w:pPr>
        <w:pStyle w:val="ListParagraph"/>
        <w:numPr>
          <w:ilvl w:val="1"/>
          <w:numId w:val="1"/>
        </w:numPr>
        <w:spacing w:line="480" w:lineRule="auto"/>
        <w:rPr>
          <w:rFonts w:cs="Times New Roman"/>
          <w:szCs w:val="24"/>
        </w:rPr>
      </w:pPr>
      <w:r w:rsidRPr="00B85067">
        <w:rPr>
          <w:rFonts w:cs="Times New Roman"/>
          <w:szCs w:val="24"/>
        </w:rPr>
        <w:t>prescriptions for compounds found in human diet and fecal matter, such as vitamins and minerals.</w:t>
      </w:r>
    </w:p>
    <w:p w14:paraId="25D668BA" w14:textId="13FC10A3" w:rsidR="000F5ADB" w:rsidRPr="00B85067" w:rsidRDefault="000F5ADB" w:rsidP="000F5ADB">
      <w:pPr>
        <w:pStyle w:val="ListParagraph"/>
        <w:numPr>
          <w:ilvl w:val="1"/>
          <w:numId w:val="1"/>
        </w:numPr>
        <w:spacing w:line="480" w:lineRule="auto"/>
        <w:rPr>
          <w:rFonts w:cs="Times New Roman"/>
          <w:szCs w:val="24"/>
        </w:rPr>
      </w:pPr>
      <w:r w:rsidRPr="00B85067">
        <w:rPr>
          <w:rFonts w:cs="Times New Roman"/>
          <w:szCs w:val="24"/>
        </w:rPr>
        <w:t xml:space="preserve">prescriptions for compounds naturally occurring in the body and background concentrations in wastewater, such as hormones. Notably, synthetic hormones </w:t>
      </w:r>
      <w:r w:rsidR="00B03B06" w:rsidRPr="00B85067">
        <w:rPr>
          <w:rFonts w:cs="Times New Roman"/>
          <w:szCs w:val="24"/>
        </w:rPr>
        <w:t xml:space="preserve">(e.g., ethinyl estradiol) </w:t>
      </w:r>
      <w:r w:rsidRPr="00B85067">
        <w:rPr>
          <w:rFonts w:cs="Times New Roman"/>
          <w:szCs w:val="24"/>
        </w:rPr>
        <w:t xml:space="preserve">are included, while natural forms of hormones (e.g., </w:t>
      </w:r>
      <w:r w:rsidR="00B03B06" w:rsidRPr="00B85067">
        <w:rPr>
          <w:rFonts w:cs="Times New Roman"/>
          <w:szCs w:val="24"/>
        </w:rPr>
        <w:t>estradiol</w:t>
      </w:r>
      <w:r w:rsidRPr="00B85067">
        <w:rPr>
          <w:rFonts w:cs="Times New Roman"/>
          <w:szCs w:val="24"/>
        </w:rPr>
        <w:t>) are excluded.</w:t>
      </w:r>
    </w:p>
    <w:p w14:paraId="71474B86" w14:textId="086AAF92" w:rsidR="00112D4E" w:rsidRPr="00B85067" w:rsidRDefault="000F5ADB" w:rsidP="00112D4E">
      <w:pPr>
        <w:pStyle w:val="ListParagraph"/>
        <w:numPr>
          <w:ilvl w:val="0"/>
          <w:numId w:val="1"/>
        </w:numPr>
        <w:spacing w:line="480" w:lineRule="auto"/>
        <w:rPr>
          <w:rFonts w:cs="Times New Roman"/>
          <w:szCs w:val="24"/>
        </w:rPr>
      </w:pPr>
      <w:r w:rsidRPr="00B85067">
        <w:rPr>
          <w:rFonts w:cs="Times New Roman"/>
          <w:szCs w:val="24"/>
        </w:rPr>
        <w:t xml:space="preserve">Miscoded prescriptions </w:t>
      </w:r>
      <w:r w:rsidR="00BD5B0D" w:rsidRPr="00B85067">
        <w:rPr>
          <w:rFonts w:cs="Times New Roman"/>
          <w:szCs w:val="24"/>
        </w:rPr>
        <w:t>a</w:t>
      </w:r>
      <w:r w:rsidRPr="00B85067">
        <w:rPr>
          <w:rFonts w:cs="Times New Roman"/>
          <w:szCs w:val="24"/>
        </w:rPr>
        <w:t xml:space="preserve">re included through </w:t>
      </w:r>
      <w:r w:rsidR="0095168C">
        <w:rPr>
          <w:rFonts w:cs="Times New Roman"/>
          <w:szCs w:val="24"/>
        </w:rPr>
        <w:t>manual</w:t>
      </w:r>
      <w:r w:rsidRPr="00B85067">
        <w:rPr>
          <w:rFonts w:cs="Times New Roman"/>
          <w:szCs w:val="24"/>
        </w:rPr>
        <w:t xml:space="preserve"> curation. For example, combination pharmaceuticals </w:t>
      </w:r>
      <w:r w:rsidR="00BD5B0D" w:rsidRPr="00B85067">
        <w:rPr>
          <w:rFonts w:cs="Times New Roman"/>
          <w:szCs w:val="24"/>
        </w:rPr>
        <w:t>a</w:t>
      </w:r>
      <w:r w:rsidRPr="00B85067">
        <w:rPr>
          <w:rFonts w:cs="Times New Roman"/>
          <w:szCs w:val="24"/>
        </w:rPr>
        <w:t>re separated into their active ingredients to calculate mass per pharmaceutical</w:t>
      </w:r>
      <w:r w:rsidR="00112D4E" w:rsidRPr="00B85067">
        <w:rPr>
          <w:rFonts w:cs="Times New Roman"/>
          <w:szCs w:val="24"/>
        </w:rPr>
        <w:t>.</w:t>
      </w:r>
    </w:p>
    <w:p w14:paraId="0C5F7D74" w14:textId="5BF5B046" w:rsidR="00615B35" w:rsidRPr="00B85067" w:rsidRDefault="00615B35" w:rsidP="00112D4E">
      <w:pPr>
        <w:pStyle w:val="ListParagraph"/>
        <w:numPr>
          <w:ilvl w:val="0"/>
          <w:numId w:val="1"/>
        </w:numPr>
        <w:spacing w:line="480" w:lineRule="auto"/>
        <w:rPr>
          <w:rFonts w:cs="Times New Roman"/>
          <w:szCs w:val="24"/>
        </w:rPr>
      </w:pPr>
      <w:r w:rsidRPr="00B85067">
        <w:rPr>
          <w:rFonts w:cs="Times New Roman"/>
          <w:szCs w:val="24"/>
        </w:rPr>
        <w:t xml:space="preserve">Some drugs (such as birth control drugs) may not have the same dose each day. For simplicity, </w:t>
      </w:r>
      <w:r w:rsidR="00F028D5" w:rsidRPr="00B85067">
        <w:rPr>
          <w:rFonts w:cs="Times New Roman"/>
          <w:szCs w:val="24"/>
        </w:rPr>
        <w:t>this analysis considers the average mass of drug prescribed,</w:t>
      </w:r>
      <w:r w:rsidR="00D52F74" w:rsidRPr="00B85067">
        <w:rPr>
          <w:rFonts w:cs="Times New Roman"/>
          <w:szCs w:val="24"/>
        </w:rPr>
        <w:t xml:space="preserve"> which indirectly accounts for some of this variability. Regardless, this remains an assumption of the model that can be </w:t>
      </w:r>
      <w:r w:rsidR="00BC530C" w:rsidRPr="00B85067">
        <w:rPr>
          <w:rFonts w:cs="Times New Roman"/>
          <w:szCs w:val="24"/>
        </w:rPr>
        <w:t>changed for improved accuracy in future iterations</w:t>
      </w:r>
      <w:r w:rsidR="00B45B1B">
        <w:rPr>
          <w:rFonts w:cs="Times New Roman"/>
          <w:szCs w:val="24"/>
        </w:rPr>
        <w:t>. This assumption also may explain discrepancies in the predictions for these drugs.</w:t>
      </w:r>
    </w:p>
    <w:p w14:paraId="22DC1F7D" w14:textId="0EE48ECF" w:rsidR="000F5ADB" w:rsidRPr="00B85067" w:rsidRDefault="000F5ADB" w:rsidP="00112D4E">
      <w:pPr>
        <w:pStyle w:val="ListParagraph"/>
        <w:numPr>
          <w:ilvl w:val="0"/>
          <w:numId w:val="1"/>
        </w:numPr>
        <w:spacing w:line="480" w:lineRule="auto"/>
        <w:rPr>
          <w:rFonts w:cs="Times New Roman"/>
          <w:szCs w:val="24"/>
        </w:rPr>
      </w:pPr>
      <w:r w:rsidRPr="00B85067">
        <w:rPr>
          <w:rFonts w:cs="Times New Roman"/>
          <w:szCs w:val="24"/>
        </w:rPr>
        <w:t xml:space="preserve">Missing data </w:t>
      </w:r>
      <w:r w:rsidR="00BD5B0D" w:rsidRPr="00B85067">
        <w:rPr>
          <w:rFonts w:cs="Times New Roman"/>
          <w:szCs w:val="24"/>
        </w:rPr>
        <w:t>a</w:t>
      </w:r>
      <w:r w:rsidRPr="00B85067">
        <w:rPr>
          <w:rFonts w:cs="Times New Roman"/>
          <w:szCs w:val="24"/>
        </w:rPr>
        <w:t>re handled according to the following scheme:</w:t>
      </w:r>
    </w:p>
    <w:p w14:paraId="71B0D0C1" w14:textId="227407AE" w:rsidR="000F5ADB" w:rsidRPr="00B85067" w:rsidRDefault="000F5ADB" w:rsidP="000F5ADB">
      <w:pPr>
        <w:pStyle w:val="ListParagraph"/>
        <w:numPr>
          <w:ilvl w:val="1"/>
          <w:numId w:val="1"/>
        </w:numPr>
        <w:spacing w:line="480" w:lineRule="auto"/>
        <w:rPr>
          <w:rFonts w:cs="Times New Roman"/>
          <w:szCs w:val="24"/>
        </w:rPr>
      </w:pPr>
      <w:r w:rsidRPr="00B85067">
        <w:rPr>
          <w:rFonts w:cs="Times New Roman"/>
          <w:szCs w:val="24"/>
        </w:rPr>
        <w:t xml:space="preserve">If &gt; 95% of data </w:t>
      </w:r>
      <w:r w:rsidR="00BD5B0D" w:rsidRPr="00B85067">
        <w:rPr>
          <w:rFonts w:cs="Times New Roman"/>
          <w:szCs w:val="24"/>
        </w:rPr>
        <w:t>a</w:t>
      </w:r>
      <w:r w:rsidRPr="00B85067">
        <w:rPr>
          <w:rFonts w:cs="Times New Roman"/>
          <w:szCs w:val="24"/>
        </w:rPr>
        <w:t xml:space="preserve">re missing for supply of medication, quantity, or strength for a given pharmaceutical in the MEPS data, then that pharmaceutical </w:t>
      </w:r>
      <w:r w:rsidR="00BD5B0D" w:rsidRPr="00B85067">
        <w:rPr>
          <w:rFonts w:cs="Times New Roman"/>
          <w:szCs w:val="24"/>
        </w:rPr>
        <w:t>i</w:t>
      </w:r>
      <w:r w:rsidRPr="00B85067">
        <w:rPr>
          <w:rFonts w:cs="Times New Roman"/>
          <w:szCs w:val="24"/>
        </w:rPr>
        <w:t>s eliminated from consideration.</w:t>
      </w:r>
    </w:p>
    <w:p w14:paraId="27456DDB" w14:textId="60897D29" w:rsidR="000F5ADB" w:rsidRPr="00B85067" w:rsidRDefault="000F5ADB" w:rsidP="000F5ADB">
      <w:pPr>
        <w:pStyle w:val="ListParagraph"/>
        <w:numPr>
          <w:ilvl w:val="1"/>
          <w:numId w:val="1"/>
        </w:numPr>
        <w:spacing w:line="480" w:lineRule="auto"/>
        <w:rPr>
          <w:rFonts w:cs="Times New Roman"/>
          <w:szCs w:val="24"/>
        </w:rPr>
      </w:pPr>
      <w:r w:rsidRPr="00B85067">
        <w:rPr>
          <w:rFonts w:cs="Times New Roman"/>
          <w:szCs w:val="24"/>
        </w:rPr>
        <w:t xml:space="preserve">If ≤ 95% of data </w:t>
      </w:r>
      <w:r w:rsidR="00BD5B0D" w:rsidRPr="00B85067">
        <w:rPr>
          <w:rFonts w:cs="Times New Roman"/>
          <w:szCs w:val="24"/>
        </w:rPr>
        <w:t>a</w:t>
      </w:r>
      <w:r w:rsidRPr="00B85067">
        <w:rPr>
          <w:rFonts w:cs="Times New Roman"/>
          <w:szCs w:val="24"/>
        </w:rPr>
        <w:t xml:space="preserve">re missing for any of these variables, the average value </w:t>
      </w:r>
      <w:r w:rsidR="00BD5B0D" w:rsidRPr="00B85067">
        <w:rPr>
          <w:rFonts w:cs="Times New Roman"/>
          <w:szCs w:val="24"/>
        </w:rPr>
        <w:t>is</w:t>
      </w:r>
      <w:r w:rsidRPr="00B85067">
        <w:rPr>
          <w:rFonts w:cs="Times New Roman"/>
          <w:szCs w:val="24"/>
        </w:rPr>
        <w:t xml:space="preserve"> computed from the available data for each pharmaceutical and imputed for the missing values.</w:t>
      </w:r>
    </w:p>
    <w:p w14:paraId="2D943A35" w14:textId="77777777" w:rsidR="000F5ADB" w:rsidRPr="00B85067" w:rsidDel="003E6A11" w:rsidRDefault="000F5ADB" w:rsidP="000F5ADB">
      <w:pPr>
        <w:pStyle w:val="ListParagraph"/>
        <w:numPr>
          <w:ilvl w:val="1"/>
          <w:numId w:val="1"/>
        </w:numPr>
        <w:spacing w:line="480" w:lineRule="auto"/>
        <w:rPr>
          <w:del w:id="117" w:author="Vanessa Maybruck" w:date="2026-02-09T17:17:00Z" w16du:dateUtc="2026-02-10T00:17:00Z"/>
          <w:rFonts w:cs="Times New Roman"/>
          <w:szCs w:val="24"/>
        </w:rPr>
      </w:pPr>
      <w:r w:rsidRPr="00B85067">
        <w:rPr>
          <w:rFonts w:cs="Times New Roman"/>
          <w:szCs w:val="24"/>
        </w:rPr>
        <w:lastRenderedPageBreak/>
        <w:t>Pharmaceuticals in the MEPS data that are listed without sufficient specificity (e.g., “analgesic,” “miscellaneous,” etc.) are excluded.</w:t>
      </w:r>
    </w:p>
    <w:p w14:paraId="61786946" w14:textId="77777777" w:rsidR="008A6E3A" w:rsidRPr="003E6A11" w:rsidDel="003E6A11" w:rsidRDefault="008A6E3A">
      <w:pPr>
        <w:pStyle w:val="ListParagraph"/>
        <w:numPr>
          <w:ilvl w:val="1"/>
          <w:numId w:val="1"/>
        </w:numPr>
        <w:spacing w:line="480" w:lineRule="auto"/>
        <w:rPr>
          <w:del w:id="118" w:author="Vanessa Maybruck" w:date="2026-02-09T17:17:00Z" w16du:dateUtc="2026-02-10T00:17:00Z"/>
          <w:rFonts w:cs="Times New Roman"/>
          <w:szCs w:val="24"/>
        </w:rPr>
        <w:pPrChange w:id="119" w:author="Vanessa Maybruck" w:date="2026-02-09T17:17:00Z" w16du:dateUtc="2026-02-10T00:17:00Z">
          <w:pPr>
            <w:spacing w:line="480" w:lineRule="auto"/>
          </w:pPr>
        </w:pPrChange>
      </w:pPr>
    </w:p>
    <w:p w14:paraId="789A44E7" w14:textId="77777777" w:rsidR="008A6E3A" w:rsidRPr="00B85067" w:rsidDel="003E6A11" w:rsidRDefault="008A6E3A">
      <w:pPr>
        <w:pStyle w:val="ListParagraph"/>
        <w:numPr>
          <w:ilvl w:val="1"/>
          <w:numId w:val="1"/>
        </w:numPr>
        <w:spacing w:line="480" w:lineRule="auto"/>
        <w:rPr>
          <w:del w:id="120" w:author="Vanessa Maybruck" w:date="2026-02-09T17:17:00Z" w16du:dateUtc="2026-02-10T00:17:00Z"/>
        </w:rPr>
        <w:pPrChange w:id="121" w:author="Vanessa Maybruck" w:date="2026-02-09T17:17:00Z" w16du:dateUtc="2026-02-10T00:17:00Z">
          <w:pPr>
            <w:spacing w:line="480" w:lineRule="auto"/>
          </w:pPr>
        </w:pPrChange>
      </w:pPr>
    </w:p>
    <w:p w14:paraId="6FEF3D81" w14:textId="77777777" w:rsidR="008A6E3A" w:rsidRPr="003E6A11" w:rsidRDefault="008A6E3A">
      <w:pPr>
        <w:pStyle w:val="ListParagraph"/>
        <w:numPr>
          <w:ilvl w:val="1"/>
          <w:numId w:val="1"/>
        </w:numPr>
        <w:spacing w:line="480" w:lineRule="auto"/>
        <w:rPr>
          <w:rFonts w:cs="Times New Roman"/>
          <w:szCs w:val="24"/>
        </w:rPr>
        <w:pPrChange w:id="122" w:author="Vanessa Maybruck" w:date="2026-02-09T17:17:00Z" w16du:dateUtc="2026-02-10T00:17:00Z">
          <w:pPr>
            <w:spacing w:line="480" w:lineRule="auto"/>
          </w:pPr>
        </w:pPrChange>
      </w:pPr>
    </w:p>
    <w:p w14:paraId="52DC9683" w14:textId="77777777" w:rsidR="00B45B1B" w:rsidDel="003E6A11" w:rsidRDefault="00B45B1B" w:rsidP="008A6E3A">
      <w:pPr>
        <w:spacing w:line="480" w:lineRule="auto"/>
        <w:rPr>
          <w:del w:id="123" w:author="Vanessa Maybruck" w:date="2026-02-09T17:17:00Z" w16du:dateUtc="2026-02-10T00:17:00Z"/>
          <w:rFonts w:cs="Times New Roman"/>
          <w:szCs w:val="24"/>
        </w:rPr>
      </w:pPr>
    </w:p>
    <w:p w14:paraId="1A7255C7" w14:textId="77777777" w:rsidR="00B45B1B" w:rsidDel="003E6A11" w:rsidRDefault="00B45B1B" w:rsidP="008A6E3A">
      <w:pPr>
        <w:spacing w:line="480" w:lineRule="auto"/>
        <w:rPr>
          <w:del w:id="124" w:author="Vanessa Maybruck" w:date="2026-02-09T17:17:00Z" w16du:dateUtc="2026-02-10T00:17:00Z"/>
          <w:rFonts w:cs="Times New Roman"/>
          <w:szCs w:val="24"/>
        </w:rPr>
      </w:pPr>
    </w:p>
    <w:p w14:paraId="603F6C7B" w14:textId="77777777" w:rsidR="00B45B1B" w:rsidDel="003E6A11" w:rsidRDefault="00B45B1B" w:rsidP="008A6E3A">
      <w:pPr>
        <w:spacing w:line="480" w:lineRule="auto"/>
        <w:rPr>
          <w:del w:id="125" w:author="Vanessa Maybruck" w:date="2026-02-09T17:17:00Z" w16du:dateUtc="2026-02-10T00:17:00Z"/>
          <w:rFonts w:cs="Times New Roman"/>
          <w:szCs w:val="24"/>
        </w:rPr>
      </w:pPr>
    </w:p>
    <w:p w14:paraId="12BB9A19" w14:textId="77777777" w:rsidR="00B45B1B" w:rsidDel="003E6A11" w:rsidRDefault="00B45B1B" w:rsidP="008A6E3A">
      <w:pPr>
        <w:spacing w:line="480" w:lineRule="auto"/>
        <w:rPr>
          <w:del w:id="126" w:author="Vanessa Maybruck" w:date="2026-02-09T17:17:00Z" w16du:dateUtc="2026-02-10T00:17:00Z"/>
          <w:rFonts w:cs="Times New Roman"/>
          <w:szCs w:val="24"/>
        </w:rPr>
      </w:pPr>
    </w:p>
    <w:p w14:paraId="7BB8229F" w14:textId="77777777" w:rsidR="00B45B1B" w:rsidDel="003E6A11" w:rsidRDefault="00B45B1B" w:rsidP="008A6E3A">
      <w:pPr>
        <w:spacing w:line="480" w:lineRule="auto"/>
        <w:rPr>
          <w:del w:id="127" w:author="Vanessa Maybruck" w:date="2026-02-09T17:17:00Z" w16du:dateUtc="2026-02-10T00:17:00Z"/>
          <w:rFonts w:cs="Times New Roman"/>
          <w:szCs w:val="24"/>
        </w:rPr>
      </w:pPr>
    </w:p>
    <w:p w14:paraId="5E6692F2" w14:textId="77777777" w:rsidR="00B45B1B" w:rsidDel="003E6A11" w:rsidRDefault="00B45B1B" w:rsidP="008A6E3A">
      <w:pPr>
        <w:spacing w:line="480" w:lineRule="auto"/>
        <w:rPr>
          <w:del w:id="128" w:author="Vanessa Maybruck" w:date="2026-02-09T17:17:00Z" w16du:dateUtc="2026-02-10T00:17:00Z"/>
          <w:rFonts w:cs="Times New Roman"/>
          <w:szCs w:val="24"/>
        </w:rPr>
      </w:pPr>
    </w:p>
    <w:p w14:paraId="0F4B2A23" w14:textId="77777777" w:rsidR="00B45B1B" w:rsidDel="003E6A11" w:rsidRDefault="00B45B1B" w:rsidP="008A6E3A">
      <w:pPr>
        <w:spacing w:line="480" w:lineRule="auto"/>
        <w:rPr>
          <w:del w:id="129" w:author="Vanessa Maybruck" w:date="2026-02-09T17:17:00Z" w16du:dateUtc="2026-02-10T00:17:00Z"/>
          <w:rFonts w:cs="Times New Roman"/>
          <w:szCs w:val="24"/>
        </w:rPr>
      </w:pPr>
    </w:p>
    <w:p w14:paraId="73960A6C" w14:textId="77777777" w:rsidR="00B45B1B" w:rsidDel="003E6A11" w:rsidRDefault="00B45B1B" w:rsidP="008A6E3A">
      <w:pPr>
        <w:spacing w:line="480" w:lineRule="auto"/>
        <w:rPr>
          <w:del w:id="130" w:author="Vanessa Maybruck" w:date="2026-02-09T17:17:00Z" w16du:dateUtc="2026-02-10T00:17:00Z"/>
          <w:rFonts w:cs="Times New Roman"/>
          <w:szCs w:val="24"/>
        </w:rPr>
      </w:pPr>
    </w:p>
    <w:p w14:paraId="452C6F82" w14:textId="77777777" w:rsidR="00B45B1B" w:rsidDel="003E6A11" w:rsidRDefault="00B45B1B" w:rsidP="008A6E3A">
      <w:pPr>
        <w:spacing w:line="480" w:lineRule="auto"/>
        <w:rPr>
          <w:del w:id="131" w:author="Vanessa Maybruck" w:date="2026-02-09T17:17:00Z" w16du:dateUtc="2026-02-10T00:17:00Z"/>
          <w:rFonts w:cs="Times New Roman"/>
          <w:szCs w:val="24"/>
        </w:rPr>
      </w:pPr>
    </w:p>
    <w:p w14:paraId="2FDB1604" w14:textId="77777777" w:rsidR="00B45B1B" w:rsidDel="003E6A11" w:rsidRDefault="00B45B1B" w:rsidP="008A6E3A">
      <w:pPr>
        <w:spacing w:line="480" w:lineRule="auto"/>
        <w:rPr>
          <w:del w:id="132" w:author="Vanessa Maybruck" w:date="2026-02-09T17:17:00Z" w16du:dateUtc="2026-02-10T00:17:00Z"/>
          <w:rFonts w:cs="Times New Roman"/>
          <w:szCs w:val="24"/>
        </w:rPr>
      </w:pPr>
    </w:p>
    <w:p w14:paraId="26F3A297" w14:textId="77777777" w:rsidR="00B45B1B" w:rsidDel="003E6A11" w:rsidRDefault="00B45B1B" w:rsidP="008A6E3A">
      <w:pPr>
        <w:spacing w:line="480" w:lineRule="auto"/>
        <w:rPr>
          <w:del w:id="133" w:author="Vanessa Maybruck" w:date="2026-02-09T17:17:00Z" w16du:dateUtc="2026-02-10T00:17:00Z"/>
          <w:rFonts w:cs="Times New Roman"/>
          <w:szCs w:val="24"/>
        </w:rPr>
      </w:pPr>
    </w:p>
    <w:p w14:paraId="07E97472" w14:textId="77777777" w:rsidR="00B45B1B" w:rsidDel="003E6A11" w:rsidRDefault="00B45B1B" w:rsidP="008A6E3A">
      <w:pPr>
        <w:spacing w:line="480" w:lineRule="auto"/>
        <w:rPr>
          <w:del w:id="134" w:author="Vanessa Maybruck" w:date="2026-02-09T17:17:00Z" w16du:dateUtc="2026-02-10T00:17:00Z"/>
          <w:rFonts w:cs="Times New Roman"/>
          <w:szCs w:val="24"/>
        </w:rPr>
      </w:pPr>
    </w:p>
    <w:p w14:paraId="7CBAC2D8" w14:textId="77777777" w:rsidR="00B45B1B" w:rsidDel="003E6A11" w:rsidRDefault="00B45B1B" w:rsidP="008A6E3A">
      <w:pPr>
        <w:spacing w:line="480" w:lineRule="auto"/>
        <w:rPr>
          <w:del w:id="135" w:author="Vanessa Maybruck" w:date="2026-02-09T17:17:00Z" w16du:dateUtc="2026-02-10T00:17:00Z"/>
          <w:rFonts w:cs="Times New Roman"/>
          <w:szCs w:val="24"/>
        </w:rPr>
      </w:pPr>
    </w:p>
    <w:p w14:paraId="00A42769" w14:textId="77777777" w:rsidR="00B45B1B" w:rsidDel="003E6A11" w:rsidRDefault="00B45B1B" w:rsidP="008A6E3A">
      <w:pPr>
        <w:spacing w:line="480" w:lineRule="auto"/>
        <w:rPr>
          <w:del w:id="136" w:author="Vanessa Maybruck" w:date="2026-02-09T17:17:00Z" w16du:dateUtc="2026-02-10T00:17:00Z"/>
          <w:rFonts w:cs="Times New Roman"/>
          <w:szCs w:val="24"/>
        </w:rPr>
      </w:pPr>
    </w:p>
    <w:p w14:paraId="79C5DF6C" w14:textId="4A4A69D0" w:rsidR="00EF01C9" w:rsidRPr="00B85067" w:rsidRDefault="00EF01C9" w:rsidP="008A6E3A">
      <w:pPr>
        <w:spacing w:line="480" w:lineRule="auto"/>
        <w:rPr>
          <w:rFonts w:cs="Times New Roman"/>
          <w:szCs w:val="24"/>
        </w:rPr>
      </w:pPr>
      <w:r w:rsidRPr="00B85067">
        <w:rPr>
          <w:rFonts w:cs="Times New Roman"/>
          <w:b/>
          <w:bCs/>
          <w:szCs w:val="24"/>
        </w:rPr>
        <w:t xml:space="preserve">Text S2. </w:t>
      </w:r>
      <w:r w:rsidRPr="00B85067">
        <w:rPr>
          <w:rFonts w:cs="Times New Roman"/>
          <w:szCs w:val="24"/>
        </w:rPr>
        <w:t xml:space="preserve">Additional details on </w:t>
      </w:r>
      <w:ins w:id="137" w:author="Vanessa Maybruck" w:date="2026-02-06T15:30:00Z" w16du:dateUtc="2026-02-06T22:30:00Z">
        <w:r w:rsidR="00A74917">
          <w:rPr>
            <w:rFonts w:cs="Times New Roman"/>
            <w:szCs w:val="24"/>
          </w:rPr>
          <w:t xml:space="preserve">the handling of the </w:t>
        </w:r>
      </w:ins>
      <w:proofErr w:type="spellStart"/>
      <w:r w:rsidR="00FD3814" w:rsidRPr="00B85067">
        <w:rPr>
          <w:rFonts w:cs="Times New Roman"/>
          <w:szCs w:val="24"/>
        </w:rPr>
        <w:t>Drugs@FDA</w:t>
      </w:r>
      <w:proofErr w:type="spellEnd"/>
      <w:r w:rsidR="00FD3814" w:rsidRPr="00B85067">
        <w:rPr>
          <w:rFonts w:cs="Times New Roman"/>
          <w:szCs w:val="24"/>
        </w:rPr>
        <w:t xml:space="preserve"> data.</w:t>
      </w:r>
    </w:p>
    <w:p w14:paraId="6AA9E2CA" w14:textId="21D85994" w:rsidR="00EF78B0" w:rsidRPr="00B85067" w:rsidRDefault="00EF78B0" w:rsidP="00F72531">
      <w:pPr>
        <w:pStyle w:val="ListParagraph"/>
        <w:numPr>
          <w:ilvl w:val="0"/>
          <w:numId w:val="6"/>
        </w:numPr>
        <w:spacing w:line="480" w:lineRule="auto"/>
        <w:rPr>
          <w:rFonts w:cs="Times New Roman"/>
          <w:szCs w:val="24"/>
        </w:rPr>
      </w:pPr>
      <w:r w:rsidRPr="00B85067">
        <w:rPr>
          <w:rFonts w:cs="Times New Roman"/>
          <w:szCs w:val="24"/>
        </w:rPr>
        <w:t xml:space="preserve">Where available, and for most drugs, the currently available prescription forms of the drug as reported in the </w:t>
      </w:r>
      <w:proofErr w:type="spellStart"/>
      <w:r w:rsidRPr="00B85067">
        <w:rPr>
          <w:rFonts w:cs="Times New Roman"/>
          <w:szCs w:val="24"/>
        </w:rPr>
        <w:t>Drugs@</w:t>
      </w:r>
      <w:r w:rsidR="00FC35D1" w:rsidRPr="00B85067">
        <w:rPr>
          <w:rFonts w:cs="Times New Roman"/>
          <w:szCs w:val="24"/>
        </w:rPr>
        <w:t>FDA</w:t>
      </w:r>
      <w:proofErr w:type="spellEnd"/>
      <w:r w:rsidR="00FC35D1" w:rsidRPr="00B85067">
        <w:rPr>
          <w:rFonts w:cs="Times New Roman"/>
          <w:szCs w:val="24"/>
        </w:rPr>
        <w:t xml:space="preserve"> database. </w:t>
      </w:r>
      <w:r w:rsidR="00BD284A" w:rsidRPr="00B85067">
        <w:rPr>
          <w:rFonts w:cs="Times New Roman"/>
          <w:szCs w:val="24"/>
        </w:rPr>
        <w:t>Since the market availability of the drug does not affect its pharmacokinetics,</w:t>
      </w:r>
      <w:r w:rsidR="00FC35D1" w:rsidRPr="00B85067">
        <w:rPr>
          <w:rFonts w:cs="Times New Roman"/>
          <w:szCs w:val="24"/>
        </w:rPr>
        <w:t xml:space="preserve"> discontinued forms of the drug or over-the-counter forms of the drug were used</w:t>
      </w:r>
      <w:r w:rsidR="00BD284A" w:rsidRPr="00B85067">
        <w:rPr>
          <w:rFonts w:cs="Times New Roman"/>
          <w:szCs w:val="24"/>
        </w:rPr>
        <w:t xml:space="preserve"> when current prescription forms were unavailable.</w:t>
      </w:r>
    </w:p>
    <w:p w14:paraId="3AAB38D7" w14:textId="43B3FAD0" w:rsidR="00F72531" w:rsidRPr="00B85067" w:rsidRDefault="00397023" w:rsidP="00F72531">
      <w:pPr>
        <w:pStyle w:val="ListParagraph"/>
        <w:numPr>
          <w:ilvl w:val="0"/>
          <w:numId w:val="6"/>
        </w:numPr>
        <w:spacing w:line="480" w:lineRule="auto"/>
        <w:rPr>
          <w:rFonts w:cs="Times New Roman"/>
          <w:szCs w:val="24"/>
        </w:rPr>
      </w:pPr>
      <w:r w:rsidRPr="00B85067">
        <w:rPr>
          <w:rFonts w:cs="Times New Roman"/>
          <w:szCs w:val="24"/>
        </w:rPr>
        <w:t>Many drugs are administered as salts, prodrugs, etc. of the compound of interest. In these cases, the administered form is treated equivalently to the parent drug of interest. Where excretion data is provided for the active form of the drug without specifying if it is the parent or metabolite, then the active form is assumed to be the parent.</w:t>
      </w:r>
      <w:r w:rsidR="00A078E6" w:rsidRPr="00B85067">
        <w:rPr>
          <w:rFonts w:cs="Times New Roman"/>
          <w:szCs w:val="24"/>
        </w:rPr>
        <w:t xml:space="preserve"> Conjugates are not considered unchanged, parent drug.</w:t>
      </w:r>
    </w:p>
    <w:p w14:paraId="6FA6DC6D" w14:textId="79917F77" w:rsidR="00834B5D" w:rsidRPr="00B85067" w:rsidRDefault="00834B5D" w:rsidP="00F72531">
      <w:pPr>
        <w:pStyle w:val="ListParagraph"/>
        <w:numPr>
          <w:ilvl w:val="0"/>
          <w:numId w:val="6"/>
        </w:numPr>
        <w:spacing w:line="480" w:lineRule="auto"/>
        <w:rPr>
          <w:rFonts w:cs="Times New Roman"/>
          <w:szCs w:val="24"/>
        </w:rPr>
      </w:pPr>
      <w:r w:rsidRPr="00B85067">
        <w:rPr>
          <w:rFonts w:cs="Times New Roman"/>
          <w:szCs w:val="24"/>
        </w:rPr>
        <w:t>Some of the pharmaceuticals may metabolize into each other</w:t>
      </w:r>
      <w:r w:rsidR="00F427F9" w:rsidRPr="00B85067">
        <w:rPr>
          <w:rFonts w:cs="Times New Roman"/>
          <w:szCs w:val="24"/>
        </w:rPr>
        <w:t xml:space="preserve"> (e.g., </w:t>
      </w:r>
      <w:proofErr w:type="spellStart"/>
      <w:r w:rsidR="00F427F9" w:rsidRPr="00B85067">
        <w:rPr>
          <w:rFonts w:cs="Times New Roman"/>
          <w:szCs w:val="24"/>
        </w:rPr>
        <w:t>lisdexamfetamine</w:t>
      </w:r>
      <w:proofErr w:type="spellEnd"/>
      <w:r w:rsidR="00F427F9" w:rsidRPr="00B85067">
        <w:rPr>
          <w:rFonts w:cs="Times New Roman"/>
          <w:szCs w:val="24"/>
        </w:rPr>
        <w:t xml:space="preserve"> and dextroamphetamine)</w:t>
      </w:r>
      <w:r w:rsidRPr="00B85067">
        <w:rPr>
          <w:rFonts w:cs="Times New Roman"/>
          <w:szCs w:val="24"/>
        </w:rPr>
        <w:t xml:space="preserve"> or re-form the parent drug </w:t>
      </w:r>
      <w:r w:rsidR="00C014BE" w:rsidRPr="00B85067">
        <w:rPr>
          <w:rFonts w:cs="Times New Roman"/>
          <w:szCs w:val="24"/>
        </w:rPr>
        <w:t xml:space="preserve">during metabolism. </w:t>
      </w:r>
      <w:r w:rsidR="00E920BF" w:rsidRPr="00B85067">
        <w:rPr>
          <w:rFonts w:cs="Times New Roman"/>
          <w:szCs w:val="24"/>
        </w:rPr>
        <w:t xml:space="preserve">Additionally, some drugs are administered as racemic mixtures, whereas other drugs </w:t>
      </w:r>
      <w:r w:rsidR="00546423" w:rsidRPr="00B85067">
        <w:rPr>
          <w:rFonts w:cs="Times New Roman"/>
          <w:szCs w:val="24"/>
        </w:rPr>
        <w:t xml:space="preserve">are administered as the pure </w:t>
      </w:r>
      <w:r w:rsidR="007435D1" w:rsidRPr="00B85067">
        <w:rPr>
          <w:rFonts w:cs="Times New Roman"/>
          <w:szCs w:val="24"/>
        </w:rPr>
        <w:t>R</w:t>
      </w:r>
      <w:r w:rsidR="00546423" w:rsidRPr="00B85067">
        <w:rPr>
          <w:rFonts w:cs="Times New Roman"/>
          <w:szCs w:val="24"/>
        </w:rPr>
        <w:t xml:space="preserve">- or </w:t>
      </w:r>
      <w:r w:rsidR="007435D1" w:rsidRPr="00B85067">
        <w:rPr>
          <w:rFonts w:cs="Times New Roman"/>
          <w:szCs w:val="24"/>
        </w:rPr>
        <w:t>S</w:t>
      </w:r>
      <w:r w:rsidR="00546423" w:rsidRPr="00B85067">
        <w:rPr>
          <w:rFonts w:cs="Times New Roman"/>
          <w:szCs w:val="24"/>
        </w:rPr>
        <w:t>-isomer. This is the case</w:t>
      </w:r>
      <w:r w:rsidR="00E4209B" w:rsidRPr="00B85067">
        <w:rPr>
          <w:rFonts w:cs="Times New Roman"/>
          <w:szCs w:val="24"/>
        </w:rPr>
        <w:t xml:space="preserve"> for </w:t>
      </w:r>
      <w:r w:rsidR="009C73F1" w:rsidRPr="00B85067">
        <w:rPr>
          <w:rFonts w:cs="Times New Roman"/>
          <w:szCs w:val="24"/>
        </w:rPr>
        <w:t xml:space="preserve">ofloxacin and levofloxacin, </w:t>
      </w:r>
      <w:r w:rsidR="00A65795" w:rsidRPr="00B85067">
        <w:rPr>
          <w:rFonts w:cs="Times New Roman"/>
          <w:szCs w:val="24"/>
        </w:rPr>
        <w:t xml:space="preserve">albuterol and levalbuterol, </w:t>
      </w:r>
      <w:r w:rsidR="0006123B" w:rsidRPr="00B85067">
        <w:rPr>
          <w:rFonts w:cs="Times New Roman"/>
          <w:szCs w:val="24"/>
        </w:rPr>
        <w:t xml:space="preserve">amphetamine and dextroamphetamine, </w:t>
      </w:r>
      <w:r w:rsidR="00D063B3" w:rsidRPr="00B85067">
        <w:rPr>
          <w:rFonts w:cs="Times New Roman"/>
          <w:szCs w:val="24"/>
        </w:rPr>
        <w:t xml:space="preserve">lansoprazole and </w:t>
      </w:r>
      <w:proofErr w:type="spellStart"/>
      <w:r w:rsidR="00D063B3" w:rsidRPr="00B85067">
        <w:rPr>
          <w:rFonts w:cs="Times New Roman"/>
          <w:szCs w:val="24"/>
        </w:rPr>
        <w:t>dexlansoprazole</w:t>
      </w:r>
      <w:proofErr w:type="spellEnd"/>
      <w:r w:rsidR="00D063B3" w:rsidRPr="00B85067">
        <w:rPr>
          <w:rFonts w:cs="Times New Roman"/>
          <w:szCs w:val="24"/>
        </w:rPr>
        <w:t xml:space="preserve">, </w:t>
      </w:r>
      <w:r w:rsidR="00BB275F" w:rsidRPr="00B85067">
        <w:rPr>
          <w:rFonts w:cs="Times New Roman"/>
          <w:szCs w:val="24"/>
        </w:rPr>
        <w:t xml:space="preserve">omeprazole and esomeprazole, </w:t>
      </w:r>
      <w:r w:rsidR="009256F8" w:rsidRPr="00B85067">
        <w:rPr>
          <w:rFonts w:cs="Times New Roman"/>
          <w:szCs w:val="24"/>
        </w:rPr>
        <w:t xml:space="preserve">methylphenidate and dexmethylphenidate, </w:t>
      </w:r>
      <w:r w:rsidR="00685E06" w:rsidRPr="00B85067">
        <w:rPr>
          <w:rFonts w:cs="Times New Roman"/>
          <w:szCs w:val="24"/>
        </w:rPr>
        <w:t xml:space="preserve">citalopram and escitalopram, </w:t>
      </w:r>
      <w:r w:rsidR="00902B42" w:rsidRPr="00B85067">
        <w:rPr>
          <w:rFonts w:cs="Times New Roman"/>
          <w:szCs w:val="24"/>
        </w:rPr>
        <w:t>and cetirizine and levocetirizine.</w:t>
      </w:r>
      <w:r w:rsidR="00546423" w:rsidRPr="00B85067">
        <w:rPr>
          <w:rFonts w:cs="Times New Roman"/>
          <w:szCs w:val="24"/>
        </w:rPr>
        <w:t xml:space="preserve"> </w:t>
      </w:r>
      <w:r w:rsidR="00C014BE" w:rsidRPr="00B85067">
        <w:rPr>
          <w:rFonts w:cs="Times New Roman"/>
          <w:szCs w:val="24"/>
        </w:rPr>
        <w:t>These processes are neglected in this analysis for simplicity</w:t>
      </w:r>
      <w:r w:rsidR="00546423" w:rsidRPr="00B85067">
        <w:rPr>
          <w:rFonts w:cs="Times New Roman"/>
          <w:szCs w:val="24"/>
        </w:rPr>
        <w:t xml:space="preserve"> but may explain any discrepancies</w:t>
      </w:r>
      <w:r w:rsidR="00C7665C" w:rsidRPr="00B85067">
        <w:rPr>
          <w:rFonts w:cs="Times New Roman"/>
          <w:szCs w:val="24"/>
        </w:rPr>
        <w:t xml:space="preserve"> </w:t>
      </w:r>
      <w:r w:rsidR="00770B16" w:rsidRPr="00B85067">
        <w:rPr>
          <w:rFonts w:cs="Times New Roman"/>
          <w:szCs w:val="24"/>
        </w:rPr>
        <w:t xml:space="preserve">in influent concentration or mass load </w:t>
      </w:r>
      <w:r w:rsidR="00C7665C" w:rsidRPr="00B85067">
        <w:rPr>
          <w:rFonts w:cs="Times New Roman"/>
          <w:szCs w:val="24"/>
        </w:rPr>
        <w:t>for these drugs.</w:t>
      </w:r>
      <w:r w:rsidR="00E920BF" w:rsidRPr="00B85067">
        <w:rPr>
          <w:rFonts w:cs="Times New Roman"/>
          <w:szCs w:val="24"/>
        </w:rPr>
        <w:t xml:space="preserve"> </w:t>
      </w:r>
    </w:p>
    <w:p w14:paraId="124C4A66" w14:textId="4FBCA80E" w:rsidR="006D63FA" w:rsidRPr="00B85067" w:rsidRDefault="006D63FA" w:rsidP="00F72531">
      <w:pPr>
        <w:pStyle w:val="ListParagraph"/>
        <w:numPr>
          <w:ilvl w:val="0"/>
          <w:numId w:val="6"/>
        </w:numPr>
        <w:spacing w:line="480" w:lineRule="auto"/>
        <w:rPr>
          <w:rFonts w:cs="Times New Roman"/>
          <w:szCs w:val="24"/>
        </w:rPr>
      </w:pPr>
      <w:r w:rsidRPr="00B85067">
        <w:rPr>
          <w:rFonts w:cs="Times New Roman"/>
          <w:szCs w:val="24"/>
        </w:rPr>
        <w:t xml:space="preserve">When more </w:t>
      </w:r>
      <w:r w:rsidR="00283BEE" w:rsidRPr="00B85067">
        <w:rPr>
          <w:rFonts w:cs="Times New Roman"/>
          <w:szCs w:val="24"/>
        </w:rPr>
        <w:t xml:space="preserve">than one value is reported for excretion percentage, then the highest </w:t>
      </w:r>
      <w:r w:rsidR="00624B75" w:rsidRPr="00B85067">
        <w:rPr>
          <w:rFonts w:cs="Times New Roman"/>
          <w:szCs w:val="24"/>
        </w:rPr>
        <w:t>value is reported</w:t>
      </w:r>
      <w:r w:rsidR="00477718" w:rsidRPr="00B85067">
        <w:rPr>
          <w:rFonts w:cs="Times New Roman"/>
          <w:szCs w:val="24"/>
        </w:rPr>
        <w:t xml:space="preserve"> to make the most conservative estimate for unchanged drug entering the </w:t>
      </w:r>
      <w:r w:rsidR="00477718" w:rsidRPr="00B85067">
        <w:rPr>
          <w:rFonts w:cs="Times New Roman"/>
          <w:szCs w:val="24"/>
        </w:rPr>
        <w:lastRenderedPageBreak/>
        <w:t>wastewater collection system.</w:t>
      </w:r>
      <w:r w:rsidR="001247BB">
        <w:rPr>
          <w:rFonts w:cs="Times New Roman"/>
          <w:szCs w:val="24"/>
        </w:rPr>
        <w:t xml:space="preserve"> If the excretion percentage is reported as an inequality, the numerical portion of the inequality is reported</w:t>
      </w:r>
      <w:r w:rsidR="00E34764">
        <w:rPr>
          <w:rFonts w:cs="Times New Roman"/>
          <w:szCs w:val="24"/>
        </w:rPr>
        <w:t>.</w:t>
      </w:r>
      <w:r w:rsidR="003B0563" w:rsidRPr="00B85067">
        <w:rPr>
          <w:rFonts w:cs="Times New Roman"/>
          <w:szCs w:val="24"/>
        </w:rPr>
        <w:t xml:space="preserve"> When the excretion percentage is not directly reported, then the following assumptions may apply:</w:t>
      </w:r>
    </w:p>
    <w:p w14:paraId="17A04A24" w14:textId="51ACAF39" w:rsidR="006C044A" w:rsidRPr="00B85067" w:rsidRDefault="00F72531" w:rsidP="003B0563">
      <w:pPr>
        <w:pStyle w:val="ListParagraph"/>
        <w:numPr>
          <w:ilvl w:val="1"/>
          <w:numId w:val="6"/>
        </w:numPr>
        <w:spacing w:line="480" w:lineRule="auto"/>
        <w:rPr>
          <w:rFonts w:cs="Times New Roman"/>
          <w:szCs w:val="24"/>
        </w:rPr>
      </w:pPr>
      <w:r w:rsidRPr="00B85067">
        <w:rPr>
          <w:rFonts w:cs="Times New Roman"/>
          <w:szCs w:val="24"/>
        </w:rPr>
        <w:t xml:space="preserve">Extent of metabolism may be used where excretion data is absent to infer the maximum amount of excretion of parent drug that may occur. </w:t>
      </w:r>
      <w:r w:rsidR="006C044A" w:rsidRPr="00B85067">
        <w:rPr>
          <w:rFonts w:cs="Times New Roman"/>
          <w:szCs w:val="24"/>
        </w:rPr>
        <w:t xml:space="preserve">If there are drugs whose extent of metabolism is reported to be low or extent of unchanged excretion is reported to be high, then 70% of the parent drug may be assumed to be excreted. Similarly, if there are drugs with high reported extent of metabolism or low reported extent of unchanged excretion, then 30% of the parent drug may be assumed to be excreted </w:t>
      </w:r>
      <w:sdt>
        <w:sdtPr>
          <w:rPr>
            <w:rFonts w:cs="Times New Roman"/>
            <w:szCs w:val="24"/>
          </w:rPr>
          <w:tag w:val="MENDELEY_CITATION_v3_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"/>
          <w:id w:val="-116068308"/>
          <w:placeholder>
            <w:docPart w:val="DefaultPlaceholder_-1854013440"/>
          </w:placeholder>
        </w:sdtPr>
        <w:sdtContent>
          <w:r w:rsidR="002C442E" w:rsidRPr="002C442E">
            <w:rPr>
              <w:rFonts w:cs="Times New Roman"/>
              <w:szCs w:val="24"/>
            </w:rPr>
            <w:t>(Bamfo et al., 2021)</w:t>
          </w:r>
        </w:sdtContent>
      </w:sdt>
      <w:r w:rsidR="006C044A" w:rsidRPr="00B85067">
        <w:rPr>
          <w:rFonts w:cs="Times New Roman"/>
          <w:szCs w:val="24"/>
        </w:rPr>
        <w:t>.</w:t>
      </w:r>
      <w:r w:rsidRPr="00B85067">
        <w:rPr>
          <w:rFonts w:cs="Times New Roman"/>
          <w:szCs w:val="24"/>
        </w:rPr>
        <w:t xml:space="preserve"> </w:t>
      </w:r>
      <w:r w:rsidR="002F5DF4" w:rsidRPr="00B85067">
        <w:rPr>
          <w:rFonts w:cs="Times New Roman"/>
          <w:szCs w:val="24"/>
        </w:rPr>
        <w:t xml:space="preserve">If a drug is almost completely metabolized or has trace or negligible amounts excreted unchanged, then it </w:t>
      </w:r>
      <w:proofErr w:type="gramStart"/>
      <w:r w:rsidR="002F5DF4" w:rsidRPr="00B85067">
        <w:rPr>
          <w:rFonts w:cs="Times New Roman"/>
          <w:szCs w:val="24"/>
        </w:rPr>
        <w:t>is considered to be</w:t>
      </w:r>
      <w:proofErr w:type="gramEnd"/>
      <w:r w:rsidR="002F5DF4" w:rsidRPr="00B85067">
        <w:rPr>
          <w:rFonts w:cs="Times New Roman"/>
          <w:szCs w:val="24"/>
        </w:rPr>
        <w:t xml:space="preserve"> 1% excreted unchanged.</w:t>
      </w:r>
    </w:p>
    <w:p w14:paraId="4196868D" w14:textId="1230C57F" w:rsidR="009C77FA" w:rsidRPr="00B85067" w:rsidRDefault="009C77FA" w:rsidP="009C77FA">
      <w:pPr>
        <w:pStyle w:val="ListParagraph"/>
        <w:numPr>
          <w:ilvl w:val="1"/>
          <w:numId w:val="6"/>
        </w:numPr>
        <w:spacing w:line="480" w:lineRule="auto"/>
        <w:rPr>
          <w:rFonts w:cs="Times New Roman"/>
          <w:szCs w:val="24"/>
        </w:rPr>
      </w:pPr>
      <w:r w:rsidRPr="00B85067">
        <w:rPr>
          <w:rFonts w:cs="Times New Roman"/>
          <w:szCs w:val="24"/>
        </w:rPr>
        <w:t xml:space="preserve">If a drug's excretion percentage or extent of metabolism/excretion are </w:t>
      </w:r>
      <w:r w:rsidR="00F31373">
        <w:rPr>
          <w:rFonts w:cs="Times New Roman"/>
          <w:szCs w:val="24"/>
        </w:rPr>
        <w:t xml:space="preserve">completely </w:t>
      </w:r>
      <w:r w:rsidRPr="00B85067">
        <w:rPr>
          <w:rFonts w:cs="Times New Roman"/>
          <w:szCs w:val="24"/>
        </w:rPr>
        <w:t>unclear, then that drug is assigned an excretion percentage of 100% as the most conservative estimate for the maximum amount of the dose that can be excreted.</w:t>
      </w:r>
      <w:r w:rsidR="00994924" w:rsidRPr="00B85067">
        <w:rPr>
          <w:rFonts w:cs="Times New Roman"/>
          <w:szCs w:val="24"/>
        </w:rPr>
        <w:t xml:space="preserve"> </w:t>
      </w:r>
      <w:r w:rsidR="0042185D">
        <w:rPr>
          <w:rFonts w:cs="Times New Roman"/>
          <w:szCs w:val="24"/>
        </w:rPr>
        <w:t>Notably, this does not apply for cases where some metabolism information is provided (e.g., “40%</w:t>
      </w:r>
      <w:r w:rsidR="000C778C">
        <w:rPr>
          <w:rFonts w:cs="Times New Roman"/>
          <w:szCs w:val="24"/>
        </w:rPr>
        <w:t xml:space="preserve"> is recovered in feces,” “3% is absorbed systemically”) or </w:t>
      </w:r>
      <w:r w:rsidR="00824123">
        <w:rPr>
          <w:rFonts w:cs="Times New Roman"/>
          <w:szCs w:val="24"/>
        </w:rPr>
        <w:t>where an assumption applies (e.g., the drug is administered topically and may wash off</w:t>
      </w:r>
      <w:r w:rsidR="00DF1E56">
        <w:rPr>
          <w:rFonts w:cs="Times New Roman"/>
          <w:szCs w:val="24"/>
        </w:rPr>
        <w:t xml:space="preserve"> up to 100%</w:t>
      </w:r>
      <w:r w:rsidR="00824123">
        <w:rPr>
          <w:rFonts w:cs="Times New Roman"/>
          <w:szCs w:val="24"/>
        </w:rPr>
        <w:t>).</w:t>
      </w:r>
      <w:r w:rsidR="00D42C1B">
        <w:rPr>
          <w:rFonts w:cs="Times New Roman"/>
          <w:szCs w:val="24"/>
        </w:rPr>
        <w:t xml:space="preserve"> These are </w:t>
      </w:r>
      <w:proofErr w:type="gramStart"/>
      <w:r w:rsidR="00D42C1B">
        <w:rPr>
          <w:rFonts w:cs="Times New Roman"/>
          <w:szCs w:val="24"/>
        </w:rPr>
        <w:t>the cases</w:t>
      </w:r>
      <w:proofErr w:type="gramEnd"/>
      <w:r w:rsidR="00D42C1B">
        <w:rPr>
          <w:rFonts w:cs="Times New Roman"/>
          <w:szCs w:val="24"/>
        </w:rPr>
        <w:t xml:space="preserve"> where there is not enough information to apply any assumptions at all.</w:t>
      </w:r>
      <w:r w:rsidR="00824123">
        <w:rPr>
          <w:rFonts w:cs="Times New Roman"/>
          <w:szCs w:val="24"/>
        </w:rPr>
        <w:t xml:space="preserve"> </w:t>
      </w:r>
      <w:r w:rsidR="00994924" w:rsidRPr="00B85067">
        <w:rPr>
          <w:rFonts w:cs="Times New Roman"/>
          <w:szCs w:val="24"/>
        </w:rPr>
        <w:t xml:space="preserve"> </w:t>
      </w:r>
      <w:r w:rsidR="00DF1E56">
        <w:rPr>
          <w:rFonts w:cs="Times New Roman"/>
          <w:szCs w:val="24"/>
        </w:rPr>
        <w:t xml:space="preserve">This is true for </w:t>
      </w:r>
      <w:r w:rsidR="00566D8A">
        <w:rPr>
          <w:rFonts w:cs="Times New Roman"/>
          <w:szCs w:val="24"/>
        </w:rPr>
        <w:t>81</w:t>
      </w:r>
      <w:r w:rsidR="00F31373">
        <w:rPr>
          <w:rFonts w:cs="Times New Roman"/>
          <w:szCs w:val="24"/>
        </w:rPr>
        <w:t xml:space="preserve"> of 525</w:t>
      </w:r>
      <w:r w:rsidR="001E3B54" w:rsidRPr="00B85067">
        <w:rPr>
          <w:rFonts w:cs="Times New Roman"/>
          <w:szCs w:val="24"/>
        </w:rPr>
        <w:t xml:space="preserve"> combinations of pharmaceutical and administration route and true for all administration routes for </w:t>
      </w:r>
      <w:r w:rsidR="00F24719">
        <w:rPr>
          <w:rFonts w:cs="Times New Roman"/>
          <w:szCs w:val="24"/>
        </w:rPr>
        <w:t>21</w:t>
      </w:r>
      <w:r w:rsidR="001E3B54" w:rsidRPr="00B85067">
        <w:rPr>
          <w:rFonts w:cs="Times New Roman"/>
          <w:szCs w:val="24"/>
        </w:rPr>
        <w:t xml:space="preserve"> pharmaceuticals</w:t>
      </w:r>
      <w:r w:rsidR="00F24719">
        <w:rPr>
          <w:rFonts w:cs="Times New Roman"/>
          <w:szCs w:val="24"/>
        </w:rPr>
        <w:t>:</w:t>
      </w:r>
      <w:r w:rsidR="001E3B54" w:rsidRPr="00B85067">
        <w:rPr>
          <w:rFonts w:cs="Times New Roman"/>
          <w:szCs w:val="24"/>
        </w:rPr>
        <w:t xml:space="preserve"> </w:t>
      </w:r>
      <w:r w:rsidR="00A748D1" w:rsidRPr="00B85067">
        <w:rPr>
          <w:rFonts w:cs="Times New Roman"/>
          <w:szCs w:val="24"/>
        </w:rPr>
        <w:t xml:space="preserve">penicillin v potassium, guaifenesin, </w:t>
      </w:r>
      <w:r w:rsidR="00EA4186">
        <w:rPr>
          <w:rFonts w:cs="Times New Roman"/>
          <w:szCs w:val="24"/>
        </w:rPr>
        <w:t xml:space="preserve">diphenhydramine, </w:t>
      </w:r>
      <w:r w:rsidR="009543F5" w:rsidRPr="00B85067">
        <w:rPr>
          <w:rFonts w:cs="Times New Roman"/>
          <w:szCs w:val="24"/>
        </w:rPr>
        <w:t xml:space="preserve">benzonatate, </w:t>
      </w:r>
      <w:r w:rsidR="00CD10FB" w:rsidRPr="00B85067">
        <w:rPr>
          <w:rFonts w:cs="Times New Roman"/>
          <w:szCs w:val="24"/>
        </w:rPr>
        <w:t xml:space="preserve">primidone, </w:t>
      </w:r>
      <w:r w:rsidR="00302F37">
        <w:rPr>
          <w:rFonts w:cs="Times New Roman"/>
          <w:szCs w:val="24"/>
        </w:rPr>
        <w:t xml:space="preserve">hydroxyzine, </w:t>
      </w:r>
      <w:r w:rsidR="006E5F9E" w:rsidRPr="00B85067">
        <w:rPr>
          <w:rFonts w:cs="Times New Roman"/>
          <w:szCs w:val="24"/>
        </w:rPr>
        <w:t xml:space="preserve">meclizine, nortriptyline, </w:t>
      </w:r>
      <w:r w:rsidR="00557C0C">
        <w:rPr>
          <w:rFonts w:cs="Times New Roman"/>
          <w:szCs w:val="24"/>
        </w:rPr>
        <w:t xml:space="preserve">prochlorperazine, </w:t>
      </w:r>
      <w:r w:rsidR="00D507F8" w:rsidRPr="00B85067">
        <w:rPr>
          <w:rFonts w:cs="Times New Roman"/>
          <w:szCs w:val="24"/>
        </w:rPr>
        <w:lastRenderedPageBreak/>
        <w:t xml:space="preserve">senna, methimazole, </w:t>
      </w:r>
      <w:r w:rsidR="00367E9C">
        <w:rPr>
          <w:rFonts w:cs="Times New Roman"/>
          <w:szCs w:val="24"/>
        </w:rPr>
        <w:t xml:space="preserve">methylprednisolone, </w:t>
      </w:r>
      <w:r w:rsidR="00D507F8" w:rsidRPr="00B85067">
        <w:rPr>
          <w:rFonts w:cs="Times New Roman"/>
          <w:szCs w:val="24"/>
        </w:rPr>
        <w:t xml:space="preserve">loperamide, </w:t>
      </w:r>
      <w:r w:rsidR="00367E9C">
        <w:rPr>
          <w:rFonts w:cs="Times New Roman"/>
          <w:szCs w:val="24"/>
        </w:rPr>
        <w:t>haloperidol</w:t>
      </w:r>
      <w:r w:rsidR="00062B23">
        <w:rPr>
          <w:rFonts w:cs="Times New Roman"/>
          <w:szCs w:val="24"/>
        </w:rPr>
        <w:t>,</w:t>
      </w:r>
      <w:r w:rsidR="00367E9C">
        <w:rPr>
          <w:rFonts w:cs="Times New Roman"/>
          <w:szCs w:val="24"/>
        </w:rPr>
        <w:t xml:space="preserve"> </w:t>
      </w:r>
      <w:r w:rsidR="00556808" w:rsidRPr="00B85067">
        <w:rPr>
          <w:rFonts w:cs="Times New Roman"/>
          <w:szCs w:val="24"/>
        </w:rPr>
        <w:t xml:space="preserve">bisacodyl, triprolidine, </w:t>
      </w:r>
      <w:r w:rsidR="00710297" w:rsidRPr="00B85067">
        <w:rPr>
          <w:rFonts w:cs="Times New Roman"/>
          <w:szCs w:val="24"/>
        </w:rPr>
        <w:t xml:space="preserve">levalbuterol, formoterol, </w:t>
      </w:r>
      <w:r w:rsidR="00062B23">
        <w:rPr>
          <w:rFonts w:cs="Times New Roman"/>
          <w:szCs w:val="24"/>
        </w:rPr>
        <w:t xml:space="preserve">nitroglycerin, formoterol, </w:t>
      </w:r>
      <w:r w:rsidR="001641DE" w:rsidRPr="00B85067">
        <w:rPr>
          <w:rFonts w:cs="Times New Roman"/>
          <w:szCs w:val="24"/>
        </w:rPr>
        <w:t xml:space="preserve">dulaglutide, </w:t>
      </w:r>
      <w:r w:rsidR="00CE7832" w:rsidRPr="00B85067">
        <w:rPr>
          <w:rFonts w:cs="Times New Roman"/>
          <w:szCs w:val="24"/>
        </w:rPr>
        <w:t xml:space="preserve">and </w:t>
      </w:r>
      <w:r w:rsidR="001641DE" w:rsidRPr="00B85067">
        <w:rPr>
          <w:rFonts w:cs="Times New Roman"/>
          <w:szCs w:val="24"/>
        </w:rPr>
        <w:t>umeclidinium</w:t>
      </w:r>
      <w:r w:rsidR="00CE7832" w:rsidRPr="00B85067">
        <w:rPr>
          <w:rFonts w:cs="Times New Roman"/>
          <w:szCs w:val="24"/>
        </w:rPr>
        <w:t>.</w:t>
      </w:r>
      <w:r w:rsidR="00907A73">
        <w:rPr>
          <w:rFonts w:cs="Times New Roman"/>
          <w:szCs w:val="24"/>
        </w:rPr>
        <w:t xml:space="preserve"> </w:t>
      </w:r>
    </w:p>
    <w:p w14:paraId="27BFFB5E" w14:textId="06DF10EC" w:rsidR="002628D3" w:rsidRPr="00B85067" w:rsidRDefault="002628D3" w:rsidP="009C77FA">
      <w:pPr>
        <w:pStyle w:val="ListParagraph"/>
        <w:numPr>
          <w:ilvl w:val="1"/>
          <w:numId w:val="6"/>
        </w:numPr>
        <w:spacing w:line="480" w:lineRule="auto"/>
        <w:rPr>
          <w:rFonts w:cs="Times New Roman"/>
          <w:szCs w:val="24"/>
        </w:rPr>
      </w:pPr>
      <w:r w:rsidRPr="00B85067">
        <w:rPr>
          <w:rFonts w:cs="Times New Roman"/>
          <w:szCs w:val="24"/>
        </w:rPr>
        <w:t xml:space="preserve">If </w:t>
      </w:r>
      <w:proofErr w:type="gramStart"/>
      <w:r w:rsidRPr="00B85067">
        <w:rPr>
          <w:rFonts w:cs="Times New Roman"/>
          <w:szCs w:val="24"/>
        </w:rPr>
        <w:t>the majority of</w:t>
      </w:r>
      <w:proofErr w:type="gramEnd"/>
      <w:r w:rsidRPr="00B85067">
        <w:rPr>
          <w:rFonts w:cs="Times New Roman"/>
          <w:szCs w:val="24"/>
        </w:rPr>
        <w:t xml:space="preserve"> the drug is reported to be excreted </w:t>
      </w:r>
      <w:r w:rsidR="00275A71" w:rsidRPr="00B85067">
        <w:rPr>
          <w:rFonts w:cs="Times New Roman"/>
          <w:szCs w:val="24"/>
        </w:rPr>
        <w:t xml:space="preserve">unchanged </w:t>
      </w:r>
      <w:r w:rsidRPr="00B85067">
        <w:rPr>
          <w:rFonts w:cs="Times New Roman"/>
          <w:szCs w:val="24"/>
        </w:rPr>
        <w:t>by a certain route without specifying a nu</w:t>
      </w:r>
      <w:r w:rsidR="00275A71" w:rsidRPr="00B85067">
        <w:rPr>
          <w:rFonts w:cs="Times New Roman"/>
          <w:szCs w:val="24"/>
        </w:rPr>
        <w:t>mber</w:t>
      </w:r>
      <w:r w:rsidR="00B76E0F" w:rsidRPr="00B85067">
        <w:rPr>
          <w:rFonts w:cs="Times New Roman"/>
          <w:szCs w:val="24"/>
        </w:rPr>
        <w:t xml:space="preserve">, </w:t>
      </w:r>
      <w:r w:rsidRPr="00B85067">
        <w:rPr>
          <w:rFonts w:cs="Times New Roman"/>
          <w:szCs w:val="24"/>
        </w:rPr>
        <w:t>then that drug is assumed to be tota</w:t>
      </w:r>
      <w:r w:rsidR="00275A71" w:rsidRPr="00B85067">
        <w:rPr>
          <w:rFonts w:cs="Times New Roman"/>
          <w:szCs w:val="24"/>
        </w:rPr>
        <w:t>lly excreted by that route to make the most conservative estimate of the unchanged drug entering the wastewater collection system.</w:t>
      </w:r>
      <w:r w:rsidR="00B76E0F" w:rsidRPr="00B85067">
        <w:rPr>
          <w:rFonts w:cs="Times New Roman"/>
          <w:szCs w:val="24"/>
        </w:rPr>
        <w:t xml:space="preserve"> For example, if drug A is reported to be mostly excreted unchanged in feces, then 100% of drug A is assumed to be excreted unchanged if no additional information is given.</w:t>
      </w:r>
    </w:p>
    <w:p w14:paraId="6DEF31F2" w14:textId="48051DFA" w:rsidR="00BC530C" w:rsidRPr="00B85067" w:rsidRDefault="00BC530C" w:rsidP="009C77FA">
      <w:pPr>
        <w:pStyle w:val="ListParagraph"/>
        <w:numPr>
          <w:ilvl w:val="1"/>
          <w:numId w:val="6"/>
        </w:numPr>
        <w:spacing w:line="480" w:lineRule="auto"/>
        <w:rPr>
          <w:rFonts w:cs="Times New Roman"/>
          <w:szCs w:val="24"/>
        </w:rPr>
      </w:pPr>
      <w:r w:rsidRPr="00B85067">
        <w:rPr>
          <w:rFonts w:cs="Times New Roman"/>
          <w:szCs w:val="24"/>
        </w:rPr>
        <w:t>If a drug is reported to be</w:t>
      </w:r>
      <w:r w:rsidR="00B76E0F" w:rsidRPr="00B85067">
        <w:rPr>
          <w:rFonts w:cs="Times New Roman"/>
          <w:szCs w:val="24"/>
        </w:rPr>
        <w:t xml:space="preserve"> excreted as a mixture of unchanged drug and metabolites, then the reported value is used as</w:t>
      </w:r>
      <w:r w:rsidR="00AB585A" w:rsidRPr="00B85067">
        <w:rPr>
          <w:rFonts w:cs="Times New Roman"/>
          <w:szCs w:val="24"/>
        </w:rPr>
        <w:t xml:space="preserve"> the most conservative estimate of drug excreted. For example, if up to 30% of drug A is reported to be excreted as mixture of unchanged drug and metabolites, then 30% of drug A is assumed to be excreted unchanged if no additional information is given.</w:t>
      </w:r>
    </w:p>
    <w:p w14:paraId="15A18E88" w14:textId="6036DD36" w:rsidR="00107FB5" w:rsidRPr="00B85067" w:rsidRDefault="00611FB7" w:rsidP="00397023">
      <w:pPr>
        <w:pStyle w:val="ListParagraph"/>
        <w:numPr>
          <w:ilvl w:val="0"/>
          <w:numId w:val="6"/>
        </w:numPr>
        <w:spacing w:line="480" w:lineRule="auto"/>
        <w:rPr>
          <w:rFonts w:cs="Times New Roman"/>
          <w:szCs w:val="24"/>
        </w:rPr>
      </w:pPr>
      <w:r w:rsidRPr="00B85067">
        <w:rPr>
          <w:rFonts w:cs="Times New Roman"/>
          <w:szCs w:val="24"/>
        </w:rPr>
        <w:t xml:space="preserve">Excretion percentages for the same pharmaceutical but different administration routes cannot be substituted </w:t>
      </w:r>
      <w:r w:rsidR="005B2D96" w:rsidRPr="00B85067">
        <w:rPr>
          <w:rFonts w:cs="Times New Roman"/>
          <w:szCs w:val="24"/>
        </w:rPr>
        <w:t xml:space="preserve">due to differences in metabolism that affect the unchanged excretion percentage </w:t>
      </w:r>
      <w:sdt>
        <w:sdtPr>
          <w:rPr>
            <w:rFonts w:cs="Times New Roman"/>
            <w:szCs w:val="24"/>
          </w:rPr>
          <w:tag w:val="MENDELEY_CITATION_v3_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"/>
          <w:id w:val="-1346634823"/>
          <w:placeholder>
            <w:docPart w:val="DefaultPlaceholder_-1854013440"/>
          </w:placeholder>
        </w:sdtPr>
        <w:sdtContent>
          <w:r w:rsidR="002C442E" w:rsidRPr="002C442E">
            <w:rPr>
              <w:rFonts w:cs="Times New Roman"/>
              <w:szCs w:val="24"/>
            </w:rPr>
            <w:t>(Le, 2024)</w:t>
          </w:r>
        </w:sdtContent>
      </w:sdt>
      <w:r w:rsidR="00E13BB4" w:rsidRPr="00B85067">
        <w:rPr>
          <w:rFonts w:cs="Times New Roman"/>
          <w:szCs w:val="24"/>
        </w:rPr>
        <w:t>.</w:t>
      </w:r>
      <w:r w:rsidR="0063193F" w:rsidRPr="00B85067">
        <w:rPr>
          <w:rFonts w:cs="Times New Roman"/>
          <w:szCs w:val="24"/>
        </w:rPr>
        <w:t xml:space="preserve"> If the administration route is not specified in the Clinical Pharmacology section of the label but an excretion percentage is provided, the administration route is assumed to be the same as the route listed at the top of the label (e.g., a label says tablets at the top and then simply provides a number for percentage excreted but does not specify if it is for an oral dose). If the administration route in the Clinical Pharmacology section of the label is different from the administration route at the top of the label, then the excretion percentage is considered unknown and assigned a </w:t>
      </w:r>
      <w:r w:rsidR="0063193F" w:rsidRPr="00B85067">
        <w:rPr>
          <w:rFonts w:cs="Times New Roman"/>
          <w:szCs w:val="24"/>
        </w:rPr>
        <w:lastRenderedPageBreak/>
        <w:t>value of 100% as the most conservative estimate (e.g., a label says tablets at the top and then provides excretion percentages following intravenous administration), except in limited cases where the two administration routes have been demonstrated to have similar pharmacokinetics.</w:t>
      </w:r>
    </w:p>
    <w:p w14:paraId="3EE92BE9" w14:textId="17035A86" w:rsidR="002F5DF4" w:rsidRDefault="00107FB5" w:rsidP="00397023">
      <w:pPr>
        <w:pStyle w:val="ListParagraph"/>
        <w:numPr>
          <w:ilvl w:val="0"/>
          <w:numId w:val="6"/>
        </w:numPr>
        <w:spacing w:line="480" w:lineRule="auto"/>
        <w:rPr>
          <w:rFonts w:cs="Times New Roman"/>
          <w:szCs w:val="24"/>
        </w:rPr>
      </w:pPr>
      <w:r w:rsidRPr="00B85067">
        <w:rPr>
          <w:rFonts w:cs="Times New Roman"/>
          <w:szCs w:val="24"/>
        </w:rPr>
        <w:t>Only urinary, fecal, and topical wash</w:t>
      </w:r>
      <w:r w:rsidR="00182339">
        <w:rPr>
          <w:rFonts w:cs="Times New Roman"/>
          <w:szCs w:val="24"/>
        </w:rPr>
        <w:t>-</w:t>
      </w:r>
      <w:r w:rsidRPr="00B85067">
        <w:rPr>
          <w:rFonts w:cs="Times New Roman"/>
          <w:szCs w:val="24"/>
        </w:rPr>
        <w:t xml:space="preserve">off excretion routes are considered. </w:t>
      </w:r>
      <w:r w:rsidR="00467D12" w:rsidRPr="00B85067">
        <w:rPr>
          <w:rFonts w:cs="Times New Roman"/>
          <w:szCs w:val="24"/>
        </w:rPr>
        <w:t xml:space="preserve">Notably, if urinary excretion is reported but fecal is not, or vice versa, the other excretion route is considered negligible. </w:t>
      </w:r>
      <w:r w:rsidRPr="00B85067">
        <w:rPr>
          <w:rFonts w:cs="Times New Roman"/>
          <w:szCs w:val="24"/>
        </w:rPr>
        <w:t>Other excretion routes (</w:t>
      </w:r>
      <w:r w:rsidR="0095135D" w:rsidRPr="00B85067">
        <w:rPr>
          <w:rFonts w:cs="Times New Roman"/>
          <w:szCs w:val="24"/>
        </w:rPr>
        <w:t xml:space="preserve">sweat, breast milk, etc.) contribute negligibly to total drug excretion for most drugs </w:t>
      </w:r>
      <w:sdt>
        <w:sdtPr>
          <w:rPr>
            <w:rFonts w:cs="Times New Roman"/>
            <w:szCs w:val="24"/>
          </w:rPr>
          <w:tag w:val="MENDELEY_CITATION_v3_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"/>
          <w:id w:val="-185533028"/>
          <w:placeholder>
            <w:docPart w:val="DefaultPlaceholder_-1854013440"/>
          </w:placeholder>
        </w:sdtPr>
        <w:sdtContent>
          <w:r w:rsidR="002C442E" w:rsidRPr="002C442E">
            <w:rPr>
              <w:rFonts w:cs="Times New Roman"/>
              <w:szCs w:val="24"/>
            </w:rPr>
            <w:t>(Barreto et al., 2021)</w:t>
          </w:r>
        </w:sdtContent>
      </w:sdt>
      <w:r w:rsidR="0095135D" w:rsidRPr="00B85067">
        <w:rPr>
          <w:rFonts w:cs="Times New Roman"/>
          <w:szCs w:val="24"/>
        </w:rPr>
        <w:t xml:space="preserve">. </w:t>
      </w:r>
      <w:r w:rsidR="00BB737B" w:rsidRPr="00B85067">
        <w:rPr>
          <w:rFonts w:cs="Times New Roman"/>
          <w:szCs w:val="24"/>
        </w:rPr>
        <w:t xml:space="preserve">For drugs that are taken orally, the unabsorbed portion is assumed to be excreted unchanged in feces </w:t>
      </w:r>
      <w:sdt>
        <w:sdtPr>
          <w:rPr>
            <w:rFonts w:cs="Times New Roman"/>
            <w:szCs w:val="24"/>
          </w:rPr>
          <w:tag w:val="MENDELEY_CITATION_v3_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"/>
          <w:id w:val="1549272398"/>
          <w:placeholder>
            <w:docPart w:val="DefaultPlaceholder_-1854013440"/>
          </w:placeholder>
        </w:sdtPr>
        <w:sdtContent>
          <w:r w:rsidR="002C442E" w:rsidRPr="002C442E">
            <w:rPr>
              <w:rFonts w:eastAsia="Times New Roman" w:cs="Times New Roman"/>
            </w:rPr>
            <w:t>(</w:t>
          </w:r>
          <w:proofErr w:type="spellStart"/>
          <w:r w:rsidR="002C442E" w:rsidRPr="002C442E">
            <w:rPr>
              <w:rFonts w:eastAsia="Times New Roman" w:cs="Times New Roman"/>
            </w:rPr>
            <w:t>Ernstmeyer</w:t>
          </w:r>
          <w:proofErr w:type="spellEnd"/>
          <w:r w:rsidR="002C442E" w:rsidRPr="002C442E">
            <w:rPr>
              <w:rFonts w:eastAsia="Times New Roman" w:cs="Times New Roman"/>
            </w:rPr>
            <w:t xml:space="preserve"> &amp; Christman, 2023)</w:t>
          </w:r>
        </w:sdtContent>
      </w:sdt>
      <w:r w:rsidR="00E20B22" w:rsidRPr="00B85067">
        <w:rPr>
          <w:rFonts w:cs="Times New Roman"/>
          <w:szCs w:val="24"/>
        </w:rPr>
        <w:t xml:space="preserve">. </w:t>
      </w:r>
      <w:r w:rsidR="008140DE" w:rsidRPr="00B85067">
        <w:rPr>
          <w:rFonts w:cs="Times New Roman"/>
          <w:szCs w:val="24"/>
        </w:rPr>
        <w:t>For drugs that do not pass through the digestive syste</w:t>
      </w:r>
      <w:r w:rsidR="00AF4A0E" w:rsidRPr="00B85067">
        <w:rPr>
          <w:rFonts w:cs="Times New Roman"/>
          <w:szCs w:val="24"/>
        </w:rPr>
        <w:t xml:space="preserve">m, the absorbed portion is reported as the maximum excretion percentage </w:t>
      </w:r>
      <w:r w:rsidR="00F613AE" w:rsidRPr="00B85067">
        <w:rPr>
          <w:rFonts w:cs="Times New Roman"/>
          <w:szCs w:val="24"/>
        </w:rPr>
        <w:t>when excretion percentage is unspecified</w:t>
      </w:r>
      <w:r w:rsidR="006F4A8C" w:rsidRPr="00B85067">
        <w:rPr>
          <w:rFonts w:cs="Times New Roman"/>
          <w:szCs w:val="24"/>
        </w:rPr>
        <w:t>, and the unabsorbed portion is assumed to not enter the wastewater collection system</w:t>
      </w:r>
      <w:r w:rsidR="00F613AE" w:rsidRPr="00B85067">
        <w:rPr>
          <w:rFonts w:cs="Times New Roman"/>
          <w:szCs w:val="24"/>
        </w:rPr>
        <w:t xml:space="preserve">. Topical drugs are the exception; the unabsorbed portion is assumed to be washed off </w:t>
      </w:r>
      <w:sdt>
        <w:sdtPr>
          <w:rPr>
            <w:rFonts w:cs="Times New Roman"/>
            <w:szCs w:val="24"/>
          </w:rPr>
          <w:tag w:val="MENDELEY_CITATION_v3_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"/>
          <w:id w:val="1243684245"/>
          <w:placeholder>
            <w:docPart w:val="DefaultPlaceholder_-1854013440"/>
          </w:placeholder>
        </w:sdtPr>
        <w:sdtContent>
          <w:r w:rsidR="002C442E" w:rsidRPr="002C442E">
            <w:rPr>
              <w:rFonts w:eastAsia="Times New Roman" w:cs="Times New Roman"/>
            </w:rPr>
            <w:t xml:space="preserve">(Daughton &amp; </w:t>
          </w:r>
          <w:proofErr w:type="spellStart"/>
          <w:r w:rsidR="002C442E" w:rsidRPr="002C442E">
            <w:rPr>
              <w:rFonts w:eastAsia="Times New Roman" w:cs="Times New Roman"/>
            </w:rPr>
            <w:t>Ruhoy</w:t>
          </w:r>
          <w:proofErr w:type="spellEnd"/>
          <w:r w:rsidR="002C442E" w:rsidRPr="002C442E">
            <w:rPr>
              <w:rFonts w:eastAsia="Times New Roman" w:cs="Times New Roman"/>
            </w:rPr>
            <w:t>, 2009)</w:t>
          </w:r>
        </w:sdtContent>
      </w:sdt>
      <w:r w:rsidR="006F6A65" w:rsidRPr="00B85067">
        <w:rPr>
          <w:rFonts w:cs="Times New Roman"/>
          <w:szCs w:val="24"/>
        </w:rPr>
        <w:t>.</w:t>
      </w:r>
      <w:r w:rsidR="00BC08CB" w:rsidRPr="00B85067">
        <w:rPr>
          <w:rFonts w:cs="Times New Roman"/>
          <w:szCs w:val="24"/>
        </w:rPr>
        <w:t xml:space="preserve"> </w:t>
      </w:r>
      <w:proofErr w:type="spellStart"/>
      <w:r w:rsidR="00BC08CB" w:rsidRPr="00B85067">
        <w:rPr>
          <w:rFonts w:cs="Times New Roman"/>
          <w:szCs w:val="24"/>
        </w:rPr>
        <w:t>Otic</w:t>
      </w:r>
      <w:proofErr w:type="spellEnd"/>
      <w:r w:rsidR="00F77871" w:rsidRPr="00B85067">
        <w:rPr>
          <w:rFonts w:cs="Times New Roman"/>
          <w:szCs w:val="24"/>
        </w:rPr>
        <w:t xml:space="preserve">, </w:t>
      </w:r>
      <w:r w:rsidR="000828D3" w:rsidRPr="00B85067">
        <w:rPr>
          <w:rFonts w:cs="Times New Roman"/>
          <w:szCs w:val="24"/>
        </w:rPr>
        <w:t>ophthalmic</w:t>
      </w:r>
      <w:r w:rsidR="00F77871" w:rsidRPr="00B85067">
        <w:rPr>
          <w:rFonts w:cs="Times New Roman"/>
          <w:szCs w:val="24"/>
        </w:rPr>
        <w:t>, vaginal</w:t>
      </w:r>
      <w:r w:rsidR="006C64F6" w:rsidRPr="00B85067">
        <w:rPr>
          <w:rFonts w:cs="Times New Roman"/>
          <w:szCs w:val="24"/>
        </w:rPr>
        <w:t>, and dental</w:t>
      </w:r>
      <w:r w:rsidR="000828D3" w:rsidRPr="00B85067">
        <w:rPr>
          <w:rFonts w:cs="Times New Roman"/>
          <w:szCs w:val="24"/>
        </w:rPr>
        <w:t xml:space="preserve"> drugs frequently lack excretion information</w:t>
      </w:r>
      <w:r w:rsidR="00440AB8" w:rsidRPr="00B85067">
        <w:rPr>
          <w:rFonts w:cs="Times New Roman"/>
          <w:szCs w:val="24"/>
        </w:rPr>
        <w:t xml:space="preserve">; they may be </w:t>
      </w:r>
      <w:r w:rsidR="00527C40" w:rsidRPr="00B85067">
        <w:rPr>
          <w:rFonts w:cs="Times New Roman"/>
          <w:szCs w:val="24"/>
        </w:rPr>
        <w:t>up to 30%</w:t>
      </w:r>
      <w:r w:rsidR="00F77871" w:rsidRPr="00B85067">
        <w:rPr>
          <w:rFonts w:cs="Times New Roman"/>
          <w:szCs w:val="24"/>
        </w:rPr>
        <w:t xml:space="preserve">, </w:t>
      </w:r>
      <w:r w:rsidR="00527C40" w:rsidRPr="00B85067">
        <w:rPr>
          <w:rFonts w:cs="Times New Roman"/>
          <w:szCs w:val="24"/>
        </w:rPr>
        <w:t>80%,</w:t>
      </w:r>
      <w:r w:rsidR="00F77871" w:rsidRPr="00B85067">
        <w:rPr>
          <w:rFonts w:cs="Times New Roman"/>
          <w:szCs w:val="24"/>
        </w:rPr>
        <w:t xml:space="preserve"> 30%,</w:t>
      </w:r>
      <w:r w:rsidR="00527C40" w:rsidRPr="00B85067">
        <w:rPr>
          <w:rFonts w:cs="Times New Roman"/>
          <w:szCs w:val="24"/>
        </w:rPr>
        <w:t xml:space="preserve"> </w:t>
      </w:r>
      <w:r w:rsidR="003D3E64" w:rsidRPr="00B85067">
        <w:rPr>
          <w:rFonts w:cs="Times New Roman"/>
          <w:szCs w:val="24"/>
        </w:rPr>
        <w:t xml:space="preserve">and 1%, </w:t>
      </w:r>
      <w:r w:rsidR="00527C40" w:rsidRPr="00B85067">
        <w:rPr>
          <w:rFonts w:cs="Times New Roman"/>
          <w:szCs w:val="24"/>
        </w:rPr>
        <w:t xml:space="preserve">respectively, absorbed into the systemic circulation </w:t>
      </w:r>
      <w:sdt>
        <w:sdtPr>
          <w:rPr>
            <w:rFonts w:cs="Times New Roman"/>
            <w:szCs w:val="24"/>
          </w:rPr>
          <w:tag w:val="MENDELEY_CITATION_v3_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"/>
          <w:id w:val="-1196682978"/>
          <w:placeholder>
            <w:docPart w:val="3BF4338C57DA442C90C450BF3FF55E61"/>
          </w:placeholder>
        </w:sdtPr>
        <w:sdtContent>
          <w:r w:rsidR="002C442E" w:rsidRPr="002C442E">
            <w:rPr>
              <w:rFonts w:eastAsia="Times New Roman" w:cs="Times New Roman"/>
            </w:rPr>
            <w:t>(Hussain &amp; Ahsan, 2005</w:t>
          </w:r>
        </w:sdtContent>
      </w:sdt>
      <w:r w:rsidR="001647DB" w:rsidRPr="00B85067">
        <w:rPr>
          <w:rFonts w:cs="Times New Roman"/>
          <w:szCs w:val="24"/>
        </w:rPr>
        <w:t xml:space="preserve">; </w:t>
      </w:r>
      <w:sdt>
        <w:sdtPr>
          <w:rPr>
            <w:rFonts w:cs="Times New Roman"/>
            <w:szCs w:val="24"/>
          </w:rPr>
          <w:tag w:val="MENDELEY_CITATION_v3_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"/>
          <w:id w:val="256263068"/>
          <w:placeholder>
            <w:docPart w:val="DefaultPlaceholder_-1854013440"/>
          </w:placeholder>
        </w:sdtPr>
        <w:sdtContent>
          <w:r w:rsidR="002C442E" w:rsidRPr="002C442E">
            <w:rPr>
              <w:rFonts w:cs="Times New Roman"/>
              <w:szCs w:val="24"/>
            </w:rPr>
            <w:t>Le, 2024</w:t>
          </w:r>
        </w:sdtContent>
      </w:sdt>
      <w:r w:rsidR="003A23CC" w:rsidRPr="00B85067">
        <w:rPr>
          <w:rFonts w:cs="Times New Roman"/>
          <w:szCs w:val="24"/>
        </w:rPr>
        <w:t xml:space="preserve">; </w:t>
      </w:r>
      <w:sdt>
        <w:sdtPr>
          <w:rPr>
            <w:rFonts w:cs="Times New Roman"/>
            <w:szCs w:val="24"/>
          </w:rPr>
          <w:tag w:val="MENDELEY_CITATION_v3_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"/>
          <w:id w:val="2100906129"/>
          <w:placeholder>
            <w:docPart w:val="A40B0F6019A343B8AA6E2D9F8E68357C"/>
          </w:placeholder>
        </w:sdtPr>
        <w:sdtContent>
          <w:proofErr w:type="spellStart"/>
          <w:r w:rsidR="002C442E" w:rsidRPr="002C442E">
            <w:rPr>
              <w:rFonts w:cs="Times New Roman"/>
              <w:szCs w:val="24"/>
            </w:rPr>
            <w:t>Paderni</w:t>
          </w:r>
          <w:proofErr w:type="spellEnd"/>
          <w:r w:rsidR="002C442E" w:rsidRPr="002C442E">
            <w:rPr>
              <w:rFonts w:cs="Times New Roman"/>
              <w:szCs w:val="24"/>
            </w:rPr>
            <w:t xml:space="preserve"> et al., 2012</w:t>
          </w:r>
        </w:sdtContent>
      </w:sdt>
      <w:r w:rsidR="001647DB">
        <w:rPr>
          <w:rFonts w:cs="Times New Roman"/>
          <w:szCs w:val="24"/>
        </w:rPr>
        <w:t xml:space="preserve">; </w:t>
      </w:r>
      <w:sdt>
        <w:sdtPr>
          <w:rPr>
            <w:rFonts w:cs="Times New Roman"/>
            <w:szCs w:val="24"/>
          </w:rPr>
          <w:tag w:val="MENDELEY_CITATION_v3_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"/>
          <w:id w:val="804508295"/>
          <w:placeholder>
            <w:docPart w:val="DefaultPlaceholder_-1854013440"/>
          </w:placeholder>
        </w:sdtPr>
        <w:sdtContent>
          <w:proofErr w:type="spellStart"/>
          <w:r w:rsidR="002C442E" w:rsidRPr="002C442E">
            <w:rPr>
              <w:rFonts w:eastAsia="Times New Roman" w:cs="Times New Roman"/>
            </w:rPr>
            <w:t>Vaajanen</w:t>
          </w:r>
          <w:proofErr w:type="spellEnd"/>
          <w:r w:rsidR="002C442E" w:rsidRPr="002C442E">
            <w:rPr>
              <w:rFonts w:eastAsia="Times New Roman" w:cs="Times New Roman"/>
            </w:rPr>
            <w:t xml:space="preserve"> &amp; </w:t>
          </w:r>
          <w:proofErr w:type="spellStart"/>
          <w:r w:rsidR="002C442E" w:rsidRPr="002C442E">
            <w:rPr>
              <w:rFonts w:eastAsia="Times New Roman" w:cs="Times New Roman"/>
            </w:rPr>
            <w:t>Vapaatalo</w:t>
          </w:r>
          <w:proofErr w:type="spellEnd"/>
          <w:r w:rsidR="002C442E" w:rsidRPr="002C442E">
            <w:rPr>
              <w:rFonts w:eastAsia="Times New Roman" w:cs="Times New Roman"/>
            </w:rPr>
            <w:t>, 2017)</w:t>
          </w:r>
        </w:sdtContent>
      </w:sdt>
      <w:r w:rsidR="00BC5C4F" w:rsidRPr="00B85067">
        <w:rPr>
          <w:rFonts w:cs="Times New Roman"/>
          <w:szCs w:val="24"/>
        </w:rPr>
        <w:t>.</w:t>
      </w:r>
      <w:r w:rsidR="003A23CC" w:rsidRPr="00B85067">
        <w:rPr>
          <w:rFonts w:cs="Times New Roman"/>
          <w:szCs w:val="24"/>
        </w:rPr>
        <w:t xml:space="preserve"> Therefore, these </w:t>
      </w:r>
      <w:r w:rsidR="00070BB5" w:rsidRPr="00B85067">
        <w:rPr>
          <w:rFonts w:cs="Times New Roman"/>
          <w:szCs w:val="24"/>
        </w:rPr>
        <w:t xml:space="preserve">absorption </w:t>
      </w:r>
      <w:r w:rsidR="003A23CC" w:rsidRPr="00B85067">
        <w:rPr>
          <w:rFonts w:cs="Times New Roman"/>
          <w:szCs w:val="24"/>
        </w:rPr>
        <w:t>values were used in the absence of additional excretion data</w:t>
      </w:r>
      <w:r w:rsidR="00070BB5" w:rsidRPr="00B85067">
        <w:rPr>
          <w:rFonts w:cs="Times New Roman"/>
          <w:szCs w:val="24"/>
        </w:rPr>
        <w:t xml:space="preserve"> for these administration routes.</w:t>
      </w:r>
      <w:r w:rsidR="004D159E" w:rsidRPr="00B85067">
        <w:rPr>
          <w:rFonts w:cs="Times New Roman"/>
          <w:szCs w:val="24"/>
        </w:rPr>
        <w:t xml:space="preserve"> </w:t>
      </w:r>
      <w:r w:rsidR="00216DE6">
        <w:rPr>
          <w:rFonts w:cs="Times New Roman"/>
          <w:szCs w:val="24"/>
        </w:rPr>
        <w:t xml:space="preserve">Furthermore, epidural administration leads to high absorption into systemic circulation, and it can be </w:t>
      </w:r>
      <w:r w:rsidR="008B11FE">
        <w:rPr>
          <w:rFonts w:cs="Times New Roman"/>
          <w:szCs w:val="24"/>
        </w:rPr>
        <w:t>substituted with the excretion percentage following intravenous administration</w:t>
      </w:r>
      <w:r w:rsidR="00AC309F">
        <w:rPr>
          <w:rFonts w:cs="Times New Roman"/>
          <w:szCs w:val="24"/>
        </w:rPr>
        <w:t>.</w:t>
      </w:r>
      <w:r w:rsidR="004379ED">
        <w:rPr>
          <w:rFonts w:cs="Times New Roman"/>
          <w:szCs w:val="24"/>
        </w:rPr>
        <w:t xml:space="preserve"> Epidural administration also results in higher absorption than intrathecal administration, which makes the excretion percentage following </w:t>
      </w:r>
      <w:r w:rsidR="001D2DAD">
        <w:rPr>
          <w:rFonts w:cs="Times New Roman"/>
          <w:szCs w:val="24"/>
        </w:rPr>
        <w:t xml:space="preserve">epidural administration a conservative approximation </w:t>
      </w:r>
      <w:r w:rsidR="004D08FE">
        <w:rPr>
          <w:rFonts w:cs="Times New Roman"/>
          <w:szCs w:val="24"/>
        </w:rPr>
        <w:t xml:space="preserve">for the excretion percentage following intrathecal </w:t>
      </w:r>
      <w:r w:rsidR="004D08FE">
        <w:rPr>
          <w:rFonts w:cs="Times New Roman"/>
          <w:szCs w:val="24"/>
        </w:rPr>
        <w:lastRenderedPageBreak/>
        <w:t xml:space="preserve">administration </w:t>
      </w:r>
      <w:sdt>
        <w:sdtPr>
          <w:rPr>
            <w:rFonts w:cs="Times New Roman"/>
            <w:szCs w:val="24"/>
          </w:rPr>
          <w:tag w:val="MENDELEY_CITATION_v3_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"/>
          <w:id w:val="-868760291"/>
          <w:placeholder>
            <w:docPart w:val="DefaultPlaceholder_-1854013440"/>
          </w:placeholder>
        </w:sdtPr>
        <w:sdtContent>
          <w:r w:rsidR="002C442E" w:rsidRPr="002C442E">
            <w:rPr>
              <w:rFonts w:cs="Times New Roman"/>
              <w:szCs w:val="24"/>
            </w:rPr>
            <w:t>(Gustafsson, 1990)</w:t>
          </w:r>
        </w:sdtContent>
      </w:sdt>
      <w:r w:rsidR="004D08FE">
        <w:rPr>
          <w:rFonts w:cs="Times New Roman"/>
          <w:szCs w:val="24"/>
        </w:rPr>
        <w:t>.</w:t>
      </w:r>
      <w:r w:rsidR="00CF448F">
        <w:rPr>
          <w:rFonts w:cs="Times New Roman"/>
          <w:szCs w:val="24"/>
        </w:rPr>
        <w:t xml:space="preserve"> Additionally, </w:t>
      </w:r>
      <w:r w:rsidR="00222646">
        <w:rPr>
          <w:rFonts w:cs="Times New Roman"/>
          <w:szCs w:val="24"/>
        </w:rPr>
        <w:t>intramuscular and subcutaneous administration</w:t>
      </w:r>
      <w:r w:rsidR="005003F2">
        <w:rPr>
          <w:rFonts w:cs="Times New Roman"/>
          <w:szCs w:val="24"/>
        </w:rPr>
        <w:t xml:space="preserve"> </w:t>
      </w:r>
      <w:r w:rsidR="00CF3039">
        <w:rPr>
          <w:rFonts w:cs="Times New Roman"/>
          <w:szCs w:val="24"/>
        </w:rPr>
        <w:t xml:space="preserve">involve </w:t>
      </w:r>
      <w:r w:rsidR="00756B5D">
        <w:rPr>
          <w:rFonts w:cs="Times New Roman"/>
          <w:szCs w:val="24"/>
        </w:rPr>
        <w:t xml:space="preserve">absorption into the bloodstream, and so the excretion percentage following intravenous administration </w:t>
      </w:r>
      <w:r w:rsidR="00B8447F">
        <w:rPr>
          <w:rFonts w:cs="Times New Roman"/>
          <w:szCs w:val="24"/>
        </w:rPr>
        <w:t xml:space="preserve">can be used to make a conservative approximation for the excretion percentage following these administration routes </w:t>
      </w:r>
      <w:sdt>
        <w:sdtPr>
          <w:rPr>
            <w:rFonts w:cs="Times New Roman"/>
            <w:szCs w:val="24"/>
          </w:rPr>
          <w:tag w:val="MENDELEY_CITATION_v3_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"/>
          <w:id w:val="81807106"/>
          <w:placeholder>
            <w:docPart w:val="DefaultPlaceholder_-1854013440"/>
          </w:placeholder>
        </w:sdtPr>
        <w:sdtContent>
          <w:r w:rsidR="002C442E" w:rsidRPr="002C442E">
            <w:rPr>
              <w:rFonts w:cs="Times New Roman"/>
              <w:szCs w:val="24"/>
            </w:rPr>
            <w:t>(Le, 2024)</w:t>
          </w:r>
        </w:sdtContent>
      </w:sdt>
      <w:r w:rsidR="00B8447F">
        <w:rPr>
          <w:rFonts w:cs="Times New Roman"/>
          <w:szCs w:val="24"/>
        </w:rPr>
        <w:t>.</w:t>
      </w:r>
    </w:p>
    <w:p w14:paraId="4934DA56" w14:textId="47118088" w:rsidR="00995174" w:rsidRPr="00B85067" w:rsidRDefault="00995174" w:rsidP="00397023">
      <w:pPr>
        <w:pStyle w:val="ListParagraph"/>
        <w:numPr>
          <w:ilvl w:val="0"/>
          <w:numId w:val="6"/>
        </w:numPr>
        <w:spacing w:line="480" w:lineRule="auto"/>
        <w:rPr>
          <w:rFonts w:cs="Times New Roman"/>
          <w:szCs w:val="24"/>
        </w:rPr>
      </w:pPr>
      <w:r>
        <w:rPr>
          <w:rFonts w:cs="Times New Roman"/>
          <w:szCs w:val="24"/>
        </w:rPr>
        <w:t xml:space="preserve">The data included in the FDA labels is not necessarily nationally representative or </w:t>
      </w:r>
      <w:r w:rsidR="0017307D">
        <w:rPr>
          <w:rFonts w:cs="Times New Roman"/>
          <w:szCs w:val="24"/>
        </w:rPr>
        <w:t xml:space="preserve">inclusive of all demographics. Additionally, </w:t>
      </w:r>
      <w:r w:rsidR="003D7568">
        <w:rPr>
          <w:rFonts w:cs="Times New Roman"/>
          <w:szCs w:val="24"/>
        </w:rPr>
        <w:t>in most cases, the excretion percentages reported here are for ideal excretion (i.e., a typical healthy patient</w:t>
      </w:r>
      <w:r w:rsidR="00962FC3">
        <w:rPr>
          <w:rFonts w:cs="Times New Roman"/>
          <w:szCs w:val="24"/>
        </w:rPr>
        <w:t xml:space="preserve"> not taking any other, interacting drugs</w:t>
      </w:r>
      <w:r w:rsidR="003D7568">
        <w:rPr>
          <w:rFonts w:cs="Times New Roman"/>
          <w:szCs w:val="24"/>
        </w:rPr>
        <w:t xml:space="preserve">). If excretion percentages are differentiated for </w:t>
      </w:r>
      <w:r w:rsidR="0001619F">
        <w:rPr>
          <w:rFonts w:cs="Times New Roman"/>
          <w:szCs w:val="24"/>
        </w:rPr>
        <w:t>extensive versus poor metabolizers for certain drugs, the higher unchanged excretion percentage is reported.</w:t>
      </w:r>
    </w:p>
    <w:p w14:paraId="44C50BBD" w14:textId="37B7694D" w:rsidR="00E014D8" w:rsidRPr="00B85067" w:rsidDel="003E6A11" w:rsidRDefault="00091EB5" w:rsidP="00397023">
      <w:pPr>
        <w:pStyle w:val="ListParagraph"/>
        <w:numPr>
          <w:ilvl w:val="0"/>
          <w:numId w:val="6"/>
        </w:numPr>
        <w:spacing w:line="480" w:lineRule="auto"/>
        <w:rPr>
          <w:del w:id="138" w:author="Vanessa Maybruck" w:date="2026-02-09T17:17:00Z" w16du:dateUtc="2026-02-10T00:17:00Z"/>
          <w:rFonts w:cs="Times New Roman"/>
          <w:szCs w:val="24"/>
        </w:rPr>
      </w:pPr>
      <w:r w:rsidRPr="00B85067">
        <w:rPr>
          <w:rFonts w:cs="Times New Roman"/>
          <w:szCs w:val="24"/>
        </w:rPr>
        <w:t xml:space="preserve">There </w:t>
      </w:r>
      <w:proofErr w:type="gramStart"/>
      <w:r w:rsidRPr="00B85067">
        <w:rPr>
          <w:rFonts w:cs="Times New Roman"/>
          <w:szCs w:val="24"/>
        </w:rPr>
        <w:t>are</w:t>
      </w:r>
      <w:proofErr w:type="gramEnd"/>
      <w:r w:rsidRPr="00B85067">
        <w:rPr>
          <w:rFonts w:cs="Times New Roman"/>
          <w:szCs w:val="24"/>
        </w:rPr>
        <w:t xml:space="preserve"> some administration routes </w:t>
      </w:r>
      <w:r w:rsidR="002F5615" w:rsidRPr="00B85067">
        <w:rPr>
          <w:rFonts w:cs="Times New Roman"/>
          <w:szCs w:val="24"/>
        </w:rPr>
        <w:t xml:space="preserve">reported in MEPS for certain pharmaceuticals that are not reported for those pharmaceuticals in </w:t>
      </w:r>
      <w:proofErr w:type="spellStart"/>
      <w:r w:rsidR="002F5615" w:rsidRPr="00B85067">
        <w:rPr>
          <w:rFonts w:cs="Times New Roman"/>
          <w:szCs w:val="24"/>
        </w:rPr>
        <w:t>Drugs@FDA</w:t>
      </w:r>
      <w:proofErr w:type="spellEnd"/>
      <w:r w:rsidR="002F5615" w:rsidRPr="00B85067">
        <w:rPr>
          <w:rFonts w:cs="Times New Roman"/>
          <w:szCs w:val="24"/>
        </w:rPr>
        <w:t xml:space="preserve">. In these cases, these pharmaceuticals were manually curated </w:t>
      </w:r>
      <w:r w:rsidR="008D1650" w:rsidRPr="00B85067">
        <w:rPr>
          <w:rFonts w:cs="Times New Roman"/>
          <w:szCs w:val="24"/>
        </w:rPr>
        <w:t>by matching their NDC codes to their FDA label</w:t>
      </w:r>
      <w:r w:rsidR="008E5411" w:rsidRPr="00B85067">
        <w:rPr>
          <w:rFonts w:cs="Times New Roman"/>
          <w:szCs w:val="24"/>
        </w:rPr>
        <w:t>s, and excretion percentages were assigned using the assumptions described above.</w:t>
      </w:r>
    </w:p>
    <w:p w14:paraId="5B1B76BE" w14:textId="77777777" w:rsidR="00EF01C9" w:rsidRPr="003E6A11" w:rsidDel="003E6A11" w:rsidRDefault="00EF01C9">
      <w:pPr>
        <w:pStyle w:val="ListParagraph"/>
        <w:numPr>
          <w:ilvl w:val="0"/>
          <w:numId w:val="6"/>
        </w:numPr>
        <w:spacing w:line="480" w:lineRule="auto"/>
        <w:rPr>
          <w:del w:id="139" w:author="Vanessa Maybruck" w:date="2026-02-09T17:17:00Z" w16du:dateUtc="2026-02-10T00:17:00Z"/>
          <w:rFonts w:cs="Times New Roman"/>
          <w:b/>
          <w:bCs/>
          <w:szCs w:val="24"/>
          <w:rPrChange w:id="140" w:author="Vanessa Maybruck" w:date="2026-02-09T17:17:00Z" w16du:dateUtc="2026-02-10T00:17:00Z">
            <w:rPr>
              <w:del w:id="141" w:author="Vanessa Maybruck" w:date="2026-02-09T17:17:00Z" w16du:dateUtc="2026-02-10T00:17:00Z"/>
            </w:rPr>
          </w:rPrChange>
        </w:rPr>
        <w:pPrChange w:id="142" w:author="Vanessa Maybruck" w:date="2026-02-09T17:17:00Z" w16du:dateUtc="2026-02-10T00:17:00Z">
          <w:pPr>
            <w:spacing w:line="480" w:lineRule="auto"/>
          </w:pPr>
        </w:pPrChange>
      </w:pPr>
    </w:p>
    <w:p w14:paraId="76E75EFA" w14:textId="77777777" w:rsidR="00EF01C9" w:rsidRPr="00B85067" w:rsidRDefault="00EF01C9">
      <w:pPr>
        <w:pStyle w:val="ListParagraph"/>
        <w:numPr>
          <w:ilvl w:val="0"/>
          <w:numId w:val="6"/>
        </w:numPr>
        <w:spacing w:line="480" w:lineRule="auto"/>
        <w:pPrChange w:id="143" w:author="Vanessa Maybruck" w:date="2026-02-09T17:17:00Z" w16du:dateUtc="2026-02-10T00:17:00Z">
          <w:pPr>
            <w:spacing w:line="480" w:lineRule="auto"/>
          </w:pPr>
        </w:pPrChange>
      </w:pPr>
    </w:p>
    <w:p w14:paraId="45C8BB9F" w14:textId="77777777" w:rsidR="00EF01C9" w:rsidRPr="00B85067" w:rsidDel="003E6A11" w:rsidRDefault="00EF01C9" w:rsidP="008A6E3A">
      <w:pPr>
        <w:spacing w:line="480" w:lineRule="auto"/>
        <w:rPr>
          <w:del w:id="144" w:author="Vanessa Maybruck" w:date="2026-02-09T17:17:00Z" w16du:dateUtc="2026-02-10T00:17:00Z"/>
          <w:rFonts w:cs="Times New Roman"/>
          <w:b/>
          <w:bCs/>
          <w:szCs w:val="24"/>
        </w:rPr>
      </w:pPr>
    </w:p>
    <w:p w14:paraId="6C1922BE" w14:textId="77777777" w:rsidR="00EF01C9" w:rsidRPr="00B85067" w:rsidDel="003E6A11" w:rsidRDefault="00EF01C9" w:rsidP="008A6E3A">
      <w:pPr>
        <w:spacing w:line="480" w:lineRule="auto"/>
        <w:rPr>
          <w:del w:id="145" w:author="Vanessa Maybruck" w:date="2026-02-09T17:17:00Z" w16du:dateUtc="2026-02-10T00:17:00Z"/>
          <w:rFonts w:cs="Times New Roman"/>
          <w:b/>
          <w:bCs/>
          <w:szCs w:val="24"/>
        </w:rPr>
      </w:pPr>
    </w:p>
    <w:p w14:paraId="6AD8A1EC" w14:textId="77777777" w:rsidR="00EF01C9" w:rsidRPr="00B85067" w:rsidDel="003E6A11" w:rsidRDefault="00EF01C9" w:rsidP="008A6E3A">
      <w:pPr>
        <w:spacing w:line="480" w:lineRule="auto"/>
        <w:rPr>
          <w:del w:id="146" w:author="Vanessa Maybruck" w:date="2026-02-09T17:17:00Z" w16du:dateUtc="2026-02-10T00:17:00Z"/>
          <w:rFonts w:cs="Times New Roman"/>
          <w:b/>
          <w:bCs/>
          <w:szCs w:val="24"/>
        </w:rPr>
      </w:pPr>
    </w:p>
    <w:p w14:paraId="1BF415F8" w14:textId="77777777" w:rsidR="00EF01C9" w:rsidRPr="00B85067" w:rsidDel="003E6A11" w:rsidRDefault="00EF01C9" w:rsidP="008A6E3A">
      <w:pPr>
        <w:spacing w:line="480" w:lineRule="auto"/>
        <w:rPr>
          <w:del w:id="147" w:author="Vanessa Maybruck" w:date="2026-02-09T17:17:00Z" w16du:dateUtc="2026-02-10T00:17:00Z"/>
          <w:rFonts w:cs="Times New Roman"/>
          <w:b/>
          <w:bCs/>
          <w:szCs w:val="24"/>
        </w:rPr>
      </w:pPr>
    </w:p>
    <w:p w14:paraId="35220DFA" w14:textId="77777777" w:rsidR="00EF01C9" w:rsidRPr="00B85067" w:rsidDel="003E6A11" w:rsidRDefault="00EF01C9" w:rsidP="008A6E3A">
      <w:pPr>
        <w:spacing w:line="480" w:lineRule="auto"/>
        <w:rPr>
          <w:del w:id="148" w:author="Vanessa Maybruck" w:date="2026-02-09T17:17:00Z" w16du:dateUtc="2026-02-10T00:17:00Z"/>
          <w:rFonts w:cs="Times New Roman"/>
          <w:b/>
          <w:bCs/>
          <w:szCs w:val="24"/>
        </w:rPr>
      </w:pPr>
    </w:p>
    <w:p w14:paraId="030FA528" w14:textId="77777777" w:rsidR="00EF01C9" w:rsidRPr="00B85067" w:rsidDel="003E6A11" w:rsidRDefault="00EF01C9" w:rsidP="008A6E3A">
      <w:pPr>
        <w:spacing w:line="480" w:lineRule="auto"/>
        <w:rPr>
          <w:del w:id="149" w:author="Vanessa Maybruck" w:date="2026-02-09T17:17:00Z" w16du:dateUtc="2026-02-10T00:17:00Z"/>
          <w:rFonts w:cs="Times New Roman"/>
          <w:b/>
          <w:bCs/>
          <w:szCs w:val="24"/>
        </w:rPr>
      </w:pPr>
    </w:p>
    <w:p w14:paraId="44C114A1" w14:textId="77777777" w:rsidR="00A878E0" w:rsidDel="003E6A11" w:rsidRDefault="00A878E0" w:rsidP="003A4277">
      <w:pPr>
        <w:spacing w:line="480" w:lineRule="auto"/>
        <w:rPr>
          <w:del w:id="150" w:author="Vanessa Maybruck" w:date="2026-02-09T17:17:00Z" w16du:dateUtc="2026-02-10T00:17:00Z"/>
          <w:rFonts w:cs="Times New Roman"/>
          <w:b/>
          <w:bCs/>
          <w:szCs w:val="24"/>
        </w:rPr>
      </w:pPr>
    </w:p>
    <w:p w14:paraId="5925B378" w14:textId="77777777" w:rsidR="0029390E" w:rsidRPr="00B85067" w:rsidRDefault="0029390E" w:rsidP="0029390E">
      <w:pPr>
        <w:spacing w:line="480" w:lineRule="auto"/>
        <w:rPr>
          <w:ins w:id="151" w:author="Vanessa Maybruck" w:date="2026-02-06T15:36:00Z" w16du:dateUtc="2026-02-06T22:36:00Z"/>
          <w:rFonts w:cs="Times New Roman"/>
          <w:szCs w:val="24"/>
        </w:rPr>
      </w:pPr>
      <w:ins w:id="152" w:author="Vanessa Maybruck" w:date="2026-02-06T15:36:00Z" w16du:dateUtc="2026-02-06T22:36:00Z">
        <w:r w:rsidRPr="00B85067">
          <w:rPr>
            <w:rFonts w:cs="Times New Roman"/>
            <w:b/>
            <w:bCs/>
            <w:szCs w:val="24"/>
          </w:rPr>
          <w:t>Text S</w:t>
        </w:r>
        <w:r>
          <w:rPr>
            <w:rFonts w:cs="Times New Roman"/>
            <w:b/>
            <w:bCs/>
            <w:szCs w:val="24"/>
          </w:rPr>
          <w:t>3</w:t>
        </w:r>
        <w:r w:rsidRPr="00B85067">
          <w:rPr>
            <w:rFonts w:cs="Times New Roman"/>
            <w:b/>
            <w:bCs/>
            <w:szCs w:val="24"/>
          </w:rPr>
          <w:t>.</w:t>
        </w:r>
        <w:r w:rsidRPr="00B85067">
          <w:rPr>
            <w:rFonts w:cs="Times New Roman"/>
            <w:szCs w:val="24"/>
          </w:rPr>
          <w:t xml:space="preserve"> Additional details on </w:t>
        </w:r>
        <w:r>
          <w:rPr>
            <w:rFonts w:cs="Times New Roman"/>
            <w:szCs w:val="24"/>
          </w:rPr>
          <w:t xml:space="preserve">the handling of the </w:t>
        </w:r>
        <w:proofErr w:type="spellStart"/>
        <w:r w:rsidRPr="00B85067">
          <w:rPr>
            <w:rFonts w:cs="Times New Roman"/>
            <w:szCs w:val="24"/>
          </w:rPr>
          <w:t>CompTox</w:t>
        </w:r>
        <w:proofErr w:type="spellEnd"/>
        <w:r w:rsidRPr="00B85067">
          <w:rPr>
            <w:rFonts w:cs="Times New Roman"/>
            <w:szCs w:val="24"/>
          </w:rPr>
          <w:t xml:space="preserve"> data.</w:t>
        </w:r>
      </w:ins>
    </w:p>
    <w:p w14:paraId="1662EB1F" w14:textId="77777777" w:rsidR="0029390E" w:rsidRPr="00B85067" w:rsidRDefault="0029390E" w:rsidP="0029390E">
      <w:pPr>
        <w:pStyle w:val="ListParagraph"/>
        <w:numPr>
          <w:ilvl w:val="0"/>
          <w:numId w:val="5"/>
        </w:numPr>
        <w:spacing w:line="480" w:lineRule="auto"/>
        <w:rPr>
          <w:ins w:id="153" w:author="Vanessa Maybruck" w:date="2026-02-06T15:36:00Z" w16du:dateUtc="2026-02-06T22:36:00Z"/>
          <w:rFonts w:cs="Times New Roman"/>
          <w:szCs w:val="24"/>
        </w:rPr>
      </w:pPr>
      <w:ins w:id="154" w:author="Vanessa Maybruck" w:date="2026-02-06T15:36:00Z" w16du:dateUtc="2026-02-06T22:36:00Z">
        <w:r w:rsidRPr="00B85067">
          <w:rPr>
            <w:rFonts w:cs="Times New Roman"/>
            <w:szCs w:val="24"/>
          </w:rPr>
          <w:t xml:space="preserve">Pharmaceuticals were added into </w:t>
        </w:r>
        <w:proofErr w:type="spellStart"/>
        <w:r w:rsidRPr="00B85067">
          <w:rPr>
            <w:rFonts w:cs="Times New Roman"/>
            <w:szCs w:val="24"/>
          </w:rPr>
          <w:t>PharmUse</w:t>
        </w:r>
        <w:proofErr w:type="spellEnd"/>
        <w:r w:rsidRPr="00B85067">
          <w:rPr>
            <w:rFonts w:cs="Times New Roman"/>
            <w:szCs w:val="24"/>
          </w:rPr>
          <w:t xml:space="preserve"> at two separate times in November 2024 and November 2025. Therefore, both versions v2.4.1 and v2.6.0 of </w:t>
        </w:r>
        <w:proofErr w:type="spellStart"/>
        <w:r w:rsidRPr="00B85067">
          <w:rPr>
            <w:rFonts w:cs="Times New Roman"/>
            <w:szCs w:val="24"/>
          </w:rPr>
          <w:t>CompTox</w:t>
        </w:r>
        <w:proofErr w:type="spellEnd"/>
        <w:r w:rsidRPr="00B85067">
          <w:rPr>
            <w:rFonts w:cs="Times New Roman"/>
            <w:szCs w:val="24"/>
          </w:rPr>
          <w:t xml:space="preserve"> were queried.</w:t>
        </w:r>
      </w:ins>
    </w:p>
    <w:p w14:paraId="6BE2C6A5" w14:textId="77777777" w:rsidR="0029390E" w:rsidRPr="00B85067" w:rsidRDefault="0029390E" w:rsidP="0029390E">
      <w:pPr>
        <w:pStyle w:val="ListParagraph"/>
        <w:numPr>
          <w:ilvl w:val="0"/>
          <w:numId w:val="5"/>
        </w:numPr>
        <w:spacing w:line="480" w:lineRule="auto"/>
        <w:rPr>
          <w:ins w:id="155" w:author="Vanessa Maybruck" w:date="2026-02-06T15:36:00Z" w16du:dateUtc="2026-02-06T22:36:00Z"/>
          <w:rFonts w:cs="Times New Roman"/>
          <w:szCs w:val="24"/>
        </w:rPr>
      </w:pPr>
      <w:ins w:id="156" w:author="Vanessa Maybruck" w:date="2026-02-06T15:36:00Z" w16du:dateUtc="2026-02-06T22:36:00Z">
        <w:r w:rsidRPr="00B85067">
          <w:rPr>
            <w:rFonts w:cs="Times New Roman"/>
            <w:szCs w:val="24"/>
          </w:rPr>
          <w:t>One DTXSID identifier is selected for pharmaceuticals with more than one DTXSID (e.g., sulfacetamide sodium). The “approved name” is selected over the available synonyms, or if multiple names are listed as approved, then the name with the most complete information is selected.</w:t>
        </w:r>
      </w:ins>
    </w:p>
    <w:p w14:paraId="75EBA598" w14:textId="77777777" w:rsidR="0029390E" w:rsidRPr="00B85067" w:rsidRDefault="0029390E" w:rsidP="0029390E">
      <w:pPr>
        <w:pStyle w:val="ListParagraph"/>
        <w:numPr>
          <w:ilvl w:val="0"/>
          <w:numId w:val="5"/>
        </w:numPr>
        <w:spacing w:line="480" w:lineRule="auto"/>
        <w:rPr>
          <w:ins w:id="157" w:author="Vanessa Maybruck" w:date="2026-02-06T15:36:00Z" w16du:dateUtc="2026-02-06T22:36:00Z"/>
          <w:rFonts w:cs="Times New Roman"/>
          <w:szCs w:val="24"/>
        </w:rPr>
      </w:pPr>
      <w:ins w:id="158" w:author="Vanessa Maybruck" w:date="2026-02-06T15:36:00Z" w16du:dateUtc="2026-02-06T22:36:00Z">
        <w:r w:rsidRPr="00B85067">
          <w:rPr>
            <w:rFonts w:cs="Times New Roman"/>
            <w:szCs w:val="24"/>
          </w:rPr>
          <w:t xml:space="preserve">Dulaglutide and senna do not have DTXSID identifiers and are therefore excluded from the toxicity and physicochemical property datasets </w:t>
        </w:r>
        <w:r>
          <w:rPr>
            <w:rFonts w:cs="Times New Roman"/>
            <w:szCs w:val="24"/>
          </w:rPr>
          <w:t>in</w:t>
        </w:r>
        <w:r w:rsidRPr="00B85067">
          <w:rPr>
            <w:rFonts w:cs="Times New Roman"/>
            <w:szCs w:val="24"/>
          </w:rPr>
          <w:t xml:space="preserve"> </w:t>
        </w:r>
        <w:proofErr w:type="spellStart"/>
        <w:r w:rsidRPr="00B85067">
          <w:rPr>
            <w:rFonts w:cs="Times New Roman"/>
            <w:szCs w:val="24"/>
          </w:rPr>
          <w:t>CompTox</w:t>
        </w:r>
        <w:proofErr w:type="spellEnd"/>
        <w:r w:rsidRPr="00B85067">
          <w:rPr>
            <w:rFonts w:cs="Times New Roman"/>
            <w:szCs w:val="24"/>
          </w:rPr>
          <w:t>.</w:t>
        </w:r>
      </w:ins>
    </w:p>
    <w:p w14:paraId="6C3CA995" w14:textId="77777777" w:rsidR="0029390E" w:rsidRPr="00B85067" w:rsidRDefault="0029390E" w:rsidP="0029390E">
      <w:pPr>
        <w:pStyle w:val="ListParagraph"/>
        <w:numPr>
          <w:ilvl w:val="0"/>
          <w:numId w:val="5"/>
        </w:numPr>
        <w:spacing w:line="480" w:lineRule="auto"/>
        <w:rPr>
          <w:ins w:id="159" w:author="Vanessa Maybruck" w:date="2026-02-06T15:36:00Z" w16du:dateUtc="2026-02-06T22:36:00Z"/>
          <w:rFonts w:cs="Times New Roman"/>
          <w:szCs w:val="24"/>
        </w:rPr>
      </w:pPr>
      <w:ins w:id="160" w:author="Vanessa Maybruck" w:date="2026-02-06T15:36:00Z" w16du:dateUtc="2026-02-06T22:36:00Z">
        <w:r w:rsidRPr="00B85067">
          <w:rPr>
            <w:rFonts w:cs="Times New Roman"/>
            <w:szCs w:val="24"/>
          </w:rPr>
          <w:t xml:space="preserve">Data missing from </w:t>
        </w:r>
        <w:proofErr w:type="spellStart"/>
        <w:r w:rsidRPr="00B85067">
          <w:rPr>
            <w:rFonts w:cs="Times New Roman"/>
            <w:szCs w:val="24"/>
          </w:rPr>
          <w:t>CompTox</w:t>
        </w:r>
        <w:proofErr w:type="spellEnd"/>
        <w:r w:rsidRPr="00B85067">
          <w:rPr>
            <w:rFonts w:cs="Times New Roman"/>
            <w:szCs w:val="24"/>
          </w:rPr>
          <w:t xml:space="preserve"> is not imputed but indicated by NA.</w:t>
        </w:r>
      </w:ins>
    </w:p>
    <w:p w14:paraId="6E42B296" w14:textId="77777777" w:rsidR="0029390E" w:rsidRPr="00B85067" w:rsidRDefault="0029390E" w:rsidP="0029390E">
      <w:pPr>
        <w:pStyle w:val="ListParagraph"/>
        <w:numPr>
          <w:ilvl w:val="0"/>
          <w:numId w:val="5"/>
        </w:numPr>
        <w:spacing w:line="480" w:lineRule="auto"/>
        <w:rPr>
          <w:ins w:id="161" w:author="Vanessa Maybruck" w:date="2026-02-06T15:36:00Z" w16du:dateUtc="2026-02-06T22:36:00Z"/>
          <w:rFonts w:cs="Times New Roman"/>
          <w:szCs w:val="24"/>
        </w:rPr>
      </w:pPr>
      <w:ins w:id="162" w:author="Vanessa Maybruck" w:date="2026-02-06T15:36:00Z" w16du:dateUtc="2026-02-06T22:36:00Z">
        <w:r w:rsidRPr="00B85067">
          <w:rPr>
            <w:rFonts w:cs="Times New Roman"/>
            <w:szCs w:val="24"/>
          </w:rPr>
          <w:lastRenderedPageBreak/>
          <w:t xml:space="preserve">All toxicity values are converted to </w:t>
        </w:r>
        <w:proofErr w:type="gramStart"/>
        <w:r w:rsidRPr="00B85067">
          <w:rPr>
            <w:rFonts w:cs="Times New Roman"/>
            <w:szCs w:val="24"/>
          </w:rPr>
          <w:t>µg</w:t>
        </w:r>
        <w:proofErr w:type="gramEnd"/>
        <w:r w:rsidRPr="00B85067">
          <w:rPr>
            <w:rFonts w:cs="Times New Roman"/>
            <w:szCs w:val="24"/>
          </w:rPr>
          <w:t xml:space="preserve">/L. Where necessary, the original papers were referenced to convert from less conventional units (e.g., ng/egg). If the concentration could not be determined from the given units (e.g., % diet), then those measurements were excluded. For toxicity values reported as mass per body weight, the conversion to LC50 or NOEC was conducted by assuming that the reported value is the concentration to which the organism is exposed in the water and that the organism takes up the full dose. In these cases, all values were converted to </w:t>
        </w:r>
        <w:proofErr w:type="gramStart"/>
        <w:r w:rsidRPr="00B85067">
          <w:rPr>
            <w:rFonts w:cs="Times New Roman"/>
            <w:szCs w:val="24"/>
          </w:rPr>
          <w:t>concentrations</w:t>
        </w:r>
        <w:proofErr w:type="gramEnd"/>
        <w:r w:rsidRPr="00B85067">
          <w:rPr>
            <w:rFonts w:cs="Times New Roman"/>
            <w:szCs w:val="24"/>
          </w:rPr>
          <w:t xml:space="preserve"> using the density of water. </w:t>
        </w:r>
      </w:ins>
    </w:p>
    <w:p w14:paraId="0FCA0F45" w14:textId="77777777" w:rsidR="0029390E" w:rsidRDefault="0029390E" w:rsidP="0029390E">
      <w:pPr>
        <w:pStyle w:val="ListParagraph"/>
        <w:numPr>
          <w:ilvl w:val="0"/>
          <w:numId w:val="5"/>
        </w:numPr>
        <w:spacing w:line="480" w:lineRule="auto"/>
        <w:rPr>
          <w:ins w:id="163" w:author="Vanessa Maybruck" w:date="2026-02-06T15:36:00Z" w16du:dateUtc="2026-02-06T22:36:00Z"/>
          <w:rFonts w:cs="Times New Roman"/>
          <w:szCs w:val="24"/>
        </w:rPr>
      </w:pPr>
      <w:proofErr w:type="gramStart"/>
      <w:ins w:id="164" w:author="Vanessa Maybruck" w:date="2026-02-06T15:36:00Z" w16du:dateUtc="2026-02-06T22:36:00Z">
        <w:r w:rsidRPr="00B85067">
          <w:rPr>
            <w:rFonts w:cs="Times New Roman"/>
            <w:szCs w:val="24"/>
          </w:rPr>
          <w:t>Experimentally-derived</w:t>
        </w:r>
        <w:proofErr w:type="gramEnd"/>
        <w:r w:rsidRPr="00B85067">
          <w:rPr>
            <w:rFonts w:cs="Times New Roman"/>
            <w:szCs w:val="24"/>
          </w:rPr>
          <w:t xml:space="preserve"> physicochemical properties were used when available, and predicted properties were used otherwise. If multiple experimental or predicted values were available, then the median value was selected.</w:t>
        </w:r>
      </w:ins>
    </w:p>
    <w:p w14:paraId="55B87766" w14:textId="77777777" w:rsidR="0029390E" w:rsidRDefault="0029390E" w:rsidP="0029390E">
      <w:pPr>
        <w:pStyle w:val="ListParagraph"/>
        <w:numPr>
          <w:ilvl w:val="0"/>
          <w:numId w:val="5"/>
        </w:numPr>
        <w:spacing w:line="480" w:lineRule="auto"/>
        <w:rPr>
          <w:ins w:id="165" w:author="Vanessa Maybruck" w:date="2026-02-06T15:36:00Z" w16du:dateUtc="2026-02-06T22:36:00Z"/>
          <w:rFonts w:cs="Times New Roman"/>
          <w:szCs w:val="24"/>
        </w:rPr>
      </w:pPr>
      <w:ins w:id="166" w:author="Vanessa Maybruck" w:date="2026-02-06T15:36:00Z" w16du:dateUtc="2026-02-06T22:36:00Z">
        <w:r>
          <w:rPr>
            <w:rFonts w:cs="Times New Roman"/>
            <w:szCs w:val="24"/>
          </w:rPr>
          <w:t>For the biotransformation prediction from OPERA, 0 indicates unlikely biotransformation, and 1 indicates likely biotransformation.</w:t>
        </w:r>
      </w:ins>
    </w:p>
    <w:p w14:paraId="0C0F2043" w14:textId="6980EE55" w:rsidR="003A4277" w:rsidRPr="00B85067" w:rsidRDefault="003A4277" w:rsidP="003A4277">
      <w:pPr>
        <w:spacing w:line="480" w:lineRule="auto"/>
        <w:rPr>
          <w:rFonts w:cs="Times New Roman"/>
          <w:szCs w:val="24"/>
        </w:rPr>
      </w:pPr>
      <w:r w:rsidRPr="00B85067">
        <w:rPr>
          <w:rFonts w:cs="Times New Roman"/>
          <w:b/>
          <w:bCs/>
          <w:szCs w:val="24"/>
        </w:rPr>
        <w:t>Text S</w:t>
      </w:r>
      <w:ins w:id="167" w:author="Vanessa Maybruck" w:date="2026-02-06T15:36:00Z" w16du:dateUtc="2026-02-06T22:36:00Z">
        <w:r w:rsidR="0029390E">
          <w:rPr>
            <w:rFonts w:cs="Times New Roman"/>
            <w:b/>
            <w:bCs/>
            <w:szCs w:val="24"/>
          </w:rPr>
          <w:t>4</w:t>
        </w:r>
      </w:ins>
      <w:del w:id="168" w:author="Vanessa Maybruck" w:date="2026-02-06T15:36:00Z" w16du:dateUtc="2026-02-06T22:36:00Z">
        <w:r w:rsidDel="0029390E">
          <w:rPr>
            <w:rFonts w:cs="Times New Roman"/>
            <w:b/>
            <w:bCs/>
            <w:szCs w:val="24"/>
          </w:rPr>
          <w:delText>3</w:delText>
        </w:r>
      </w:del>
      <w:r w:rsidRPr="00B85067">
        <w:rPr>
          <w:rFonts w:cs="Times New Roman"/>
          <w:b/>
          <w:bCs/>
          <w:szCs w:val="24"/>
        </w:rPr>
        <w:t xml:space="preserve">. </w:t>
      </w:r>
      <w:r w:rsidRPr="00B85067">
        <w:rPr>
          <w:rFonts w:cs="Times New Roman"/>
          <w:szCs w:val="24"/>
        </w:rPr>
        <w:t>Additional details on</w:t>
      </w:r>
      <w:ins w:id="169" w:author="Vanessa Maybruck" w:date="2026-02-06T15:34:00Z" w16du:dateUtc="2026-02-06T22:34:00Z">
        <w:r w:rsidR="00EF6023">
          <w:rPr>
            <w:rFonts w:cs="Times New Roman"/>
            <w:szCs w:val="24"/>
          </w:rPr>
          <w:t xml:space="preserve"> the handling of the</w:t>
        </w:r>
      </w:ins>
      <w:r w:rsidRPr="00B85067">
        <w:rPr>
          <w:rFonts w:cs="Times New Roman"/>
          <w:szCs w:val="24"/>
        </w:rPr>
        <w:t xml:space="preserve"> </w:t>
      </w:r>
      <w:proofErr w:type="spellStart"/>
      <w:r>
        <w:rPr>
          <w:rFonts w:cs="Times New Roman"/>
          <w:szCs w:val="24"/>
        </w:rPr>
        <w:t>enviPath</w:t>
      </w:r>
      <w:proofErr w:type="spellEnd"/>
      <w:r>
        <w:rPr>
          <w:rFonts w:cs="Times New Roman"/>
          <w:szCs w:val="24"/>
        </w:rPr>
        <w:t xml:space="preserve"> and EPA CTS</w:t>
      </w:r>
      <w:r w:rsidRPr="00B85067">
        <w:rPr>
          <w:rFonts w:cs="Times New Roman"/>
          <w:szCs w:val="24"/>
        </w:rPr>
        <w:t xml:space="preserve"> data.</w:t>
      </w:r>
    </w:p>
    <w:p w14:paraId="16670FA2" w14:textId="559DE0C5" w:rsidR="00EF01C9" w:rsidRDefault="005967B7" w:rsidP="005967B7">
      <w:pPr>
        <w:pStyle w:val="ListParagraph"/>
        <w:numPr>
          <w:ilvl w:val="0"/>
          <w:numId w:val="7"/>
        </w:numPr>
        <w:spacing w:line="480" w:lineRule="auto"/>
        <w:rPr>
          <w:rFonts w:cs="Times New Roman"/>
          <w:szCs w:val="24"/>
        </w:rPr>
      </w:pPr>
      <w:proofErr w:type="spellStart"/>
      <w:r>
        <w:rPr>
          <w:rFonts w:cs="Times New Roman"/>
          <w:szCs w:val="24"/>
        </w:rPr>
        <w:t>enviPath</w:t>
      </w:r>
      <w:proofErr w:type="spellEnd"/>
      <w:r>
        <w:rPr>
          <w:rFonts w:cs="Times New Roman"/>
          <w:szCs w:val="24"/>
        </w:rPr>
        <w:t xml:space="preserve"> was queried </w:t>
      </w:r>
      <w:r w:rsidR="00E438C5">
        <w:rPr>
          <w:rFonts w:cs="Times New Roman"/>
          <w:szCs w:val="24"/>
        </w:rPr>
        <w:t xml:space="preserve">by providing the SMILES identifier for each pharmaceutical. Each search initially used the default </w:t>
      </w:r>
      <w:proofErr w:type="spellStart"/>
      <w:r w:rsidR="00E438C5">
        <w:rPr>
          <w:rFonts w:cs="Times New Roman"/>
          <w:szCs w:val="24"/>
        </w:rPr>
        <w:t>enviPath</w:t>
      </w:r>
      <w:proofErr w:type="spellEnd"/>
      <w:r w:rsidR="00E438C5">
        <w:rPr>
          <w:rFonts w:cs="Times New Roman"/>
          <w:szCs w:val="24"/>
        </w:rPr>
        <w:t xml:space="preserve"> package.</w:t>
      </w:r>
      <w:r w:rsidR="00C73609">
        <w:rPr>
          <w:rFonts w:cs="Times New Roman"/>
          <w:szCs w:val="24"/>
        </w:rPr>
        <w:t xml:space="preserve"> For most pharmaceuticals, </w:t>
      </w:r>
      <w:proofErr w:type="spellStart"/>
      <w:r w:rsidR="00C73609">
        <w:rPr>
          <w:rFonts w:cs="Times New Roman"/>
          <w:szCs w:val="24"/>
        </w:rPr>
        <w:t>enviPath</w:t>
      </w:r>
      <w:proofErr w:type="spellEnd"/>
      <w:r w:rsidR="00691402">
        <w:rPr>
          <w:rFonts w:cs="Times New Roman"/>
          <w:szCs w:val="24"/>
        </w:rPr>
        <w:t xml:space="preserve"> predicted a pathway in real-time using the anonymous package and the </w:t>
      </w:r>
      <w:r w:rsidR="007F2E11">
        <w:rPr>
          <w:rFonts w:cs="Times New Roman"/>
          <w:szCs w:val="24"/>
        </w:rPr>
        <w:t xml:space="preserve">Global Default Setting, </w:t>
      </w:r>
      <w:r w:rsidR="00E90147">
        <w:rPr>
          <w:rFonts w:cs="Times New Roman"/>
          <w:szCs w:val="24"/>
        </w:rPr>
        <w:t xml:space="preserve">including the EAWAG-SOIL package. </w:t>
      </w:r>
      <w:r w:rsidR="002A50D1">
        <w:rPr>
          <w:rFonts w:cs="Times New Roman"/>
          <w:szCs w:val="24"/>
        </w:rPr>
        <w:t xml:space="preserve">For </w:t>
      </w:r>
      <w:proofErr w:type="gramStart"/>
      <w:r w:rsidR="006E5DA2">
        <w:rPr>
          <w:rFonts w:cs="Times New Roman"/>
          <w:szCs w:val="24"/>
        </w:rPr>
        <w:t>select</w:t>
      </w:r>
      <w:proofErr w:type="gramEnd"/>
      <w:r w:rsidR="006E5DA2">
        <w:rPr>
          <w:rFonts w:cs="Times New Roman"/>
          <w:szCs w:val="24"/>
        </w:rPr>
        <w:t xml:space="preserve"> pharmaceuticals (e.g., ibuprofen, acetaminophen, and other </w:t>
      </w:r>
      <w:proofErr w:type="gramStart"/>
      <w:r w:rsidR="006E5DA2">
        <w:rPr>
          <w:rFonts w:cs="Times New Roman"/>
          <w:szCs w:val="24"/>
        </w:rPr>
        <w:t>commonly-studied</w:t>
      </w:r>
      <w:proofErr w:type="gramEnd"/>
      <w:r w:rsidR="006E5DA2">
        <w:rPr>
          <w:rFonts w:cs="Times New Roman"/>
          <w:szCs w:val="24"/>
        </w:rPr>
        <w:t xml:space="preserve"> pharmaceuticals), </w:t>
      </w:r>
      <w:r w:rsidR="008434F9">
        <w:rPr>
          <w:rFonts w:cs="Times New Roman"/>
          <w:szCs w:val="24"/>
        </w:rPr>
        <w:t xml:space="preserve">known pathways stored in the </w:t>
      </w:r>
      <w:proofErr w:type="spellStart"/>
      <w:r w:rsidR="008434F9">
        <w:rPr>
          <w:rFonts w:cs="Times New Roman"/>
          <w:szCs w:val="24"/>
        </w:rPr>
        <w:t>enviPath</w:t>
      </w:r>
      <w:proofErr w:type="spellEnd"/>
      <w:r w:rsidR="008434F9">
        <w:rPr>
          <w:rFonts w:cs="Times New Roman"/>
          <w:szCs w:val="24"/>
        </w:rPr>
        <w:t xml:space="preserve"> database </w:t>
      </w:r>
      <w:r w:rsidR="00DB0BDE">
        <w:rPr>
          <w:rFonts w:cs="Times New Roman"/>
          <w:szCs w:val="24"/>
        </w:rPr>
        <w:t>from literature were used to report biotransformation likelihood.</w:t>
      </w:r>
      <w:r w:rsidR="00B97D15">
        <w:rPr>
          <w:rFonts w:cs="Times New Roman"/>
          <w:szCs w:val="24"/>
        </w:rPr>
        <w:t xml:space="preserve"> Biotransformation likelihood was assessed by the presence of an arrow-based pathway. If there were arrows, then biotransformation likelihood was high</w:t>
      </w:r>
      <w:r w:rsidR="00E73A28">
        <w:rPr>
          <w:rFonts w:cs="Times New Roman"/>
          <w:szCs w:val="24"/>
        </w:rPr>
        <w:t xml:space="preserve"> and assigned </w:t>
      </w:r>
      <w:r w:rsidR="00FB2676">
        <w:rPr>
          <w:rFonts w:cs="Times New Roman"/>
          <w:szCs w:val="24"/>
        </w:rPr>
        <w:t>as 1</w:t>
      </w:r>
      <w:r w:rsidR="00B97D15">
        <w:rPr>
          <w:rFonts w:cs="Times New Roman"/>
          <w:szCs w:val="24"/>
        </w:rPr>
        <w:t>; if not, then the likelihood was low</w:t>
      </w:r>
      <w:r w:rsidR="00FB2676">
        <w:rPr>
          <w:rFonts w:cs="Times New Roman"/>
          <w:szCs w:val="24"/>
        </w:rPr>
        <w:t xml:space="preserve"> and assigned as 0</w:t>
      </w:r>
      <w:r w:rsidR="00B97D15">
        <w:rPr>
          <w:rFonts w:cs="Times New Roman"/>
          <w:szCs w:val="24"/>
        </w:rPr>
        <w:t xml:space="preserve">. </w:t>
      </w:r>
      <w:r w:rsidR="00906145">
        <w:rPr>
          <w:rFonts w:cs="Times New Roman"/>
          <w:szCs w:val="24"/>
        </w:rPr>
        <w:t xml:space="preserve">The </w:t>
      </w:r>
      <w:r w:rsidR="00906145">
        <w:rPr>
          <w:rFonts w:cs="Times New Roman"/>
          <w:szCs w:val="24"/>
        </w:rPr>
        <w:lastRenderedPageBreak/>
        <w:t xml:space="preserve">probability of </w:t>
      </w:r>
      <w:r w:rsidR="00783740">
        <w:rPr>
          <w:rFonts w:cs="Times New Roman"/>
          <w:szCs w:val="24"/>
        </w:rPr>
        <w:t>each branch in the generated pathway was disregarded to maintain a binary approach</w:t>
      </w:r>
      <w:r w:rsidR="004D22E0">
        <w:rPr>
          <w:rFonts w:cs="Times New Roman"/>
          <w:szCs w:val="24"/>
        </w:rPr>
        <w:t xml:space="preserve"> but may be incorporated in future model iterations</w:t>
      </w:r>
      <w:r w:rsidR="00D71BB9">
        <w:rPr>
          <w:rFonts w:cs="Times New Roman"/>
          <w:szCs w:val="24"/>
        </w:rPr>
        <w:t xml:space="preserve"> to add model complexity.</w:t>
      </w:r>
    </w:p>
    <w:p w14:paraId="60E7AFF0" w14:textId="13F90C19" w:rsidR="002F33AF" w:rsidRDefault="002A0546" w:rsidP="00AF1EC3">
      <w:pPr>
        <w:pStyle w:val="ListParagraph"/>
        <w:numPr>
          <w:ilvl w:val="0"/>
          <w:numId w:val="7"/>
        </w:numPr>
        <w:spacing w:line="480" w:lineRule="auto"/>
        <w:rPr>
          <w:rFonts w:cs="Times New Roman"/>
          <w:szCs w:val="24"/>
        </w:rPr>
      </w:pPr>
      <w:r>
        <w:rPr>
          <w:rFonts w:cs="Times New Roman"/>
          <w:szCs w:val="24"/>
        </w:rPr>
        <w:t>The EPA CTS was queried by</w:t>
      </w:r>
      <w:r w:rsidR="00C657E0">
        <w:rPr>
          <w:rFonts w:cs="Times New Roman"/>
          <w:szCs w:val="24"/>
        </w:rPr>
        <w:t xml:space="preserve"> running batch</w:t>
      </w:r>
      <w:r w:rsidR="006A0AAC">
        <w:rPr>
          <w:rFonts w:cs="Times New Roman"/>
          <w:szCs w:val="24"/>
        </w:rPr>
        <w:t xml:space="preserve"> text files with 9-10 SMILES identifiers at a time</w:t>
      </w:r>
      <w:r w:rsidR="00C657E0">
        <w:rPr>
          <w:rFonts w:cs="Times New Roman"/>
          <w:szCs w:val="24"/>
        </w:rPr>
        <w:t xml:space="preserve"> under the Generate Transformation Products </w:t>
      </w:r>
      <w:r w:rsidR="0050710A">
        <w:rPr>
          <w:rFonts w:cs="Times New Roman"/>
          <w:szCs w:val="24"/>
        </w:rPr>
        <w:t>workflow</w:t>
      </w:r>
      <w:r w:rsidR="00155CD9">
        <w:rPr>
          <w:rFonts w:cs="Times New Roman"/>
          <w:szCs w:val="24"/>
        </w:rPr>
        <w:t xml:space="preserve"> and Abiotic Hydrolysis reaction library</w:t>
      </w:r>
      <w:r w:rsidR="00610917">
        <w:rPr>
          <w:rFonts w:cs="Times New Roman"/>
          <w:szCs w:val="24"/>
        </w:rPr>
        <w:t xml:space="preserve">. All other settings were left at their default prior to submitting the job. </w:t>
      </w:r>
      <w:r w:rsidR="002E56AC">
        <w:rPr>
          <w:rFonts w:cs="Times New Roman"/>
          <w:szCs w:val="24"/>
        </w:rPr>
        <w:t xml:space="preserve">The </w:t>
      </w:r>
      <w:r w:rsidR="00904412">
        <w:rPr>
          <w:rFonts w:cs="Times New Roman"/>
          <w:szCs w:val="24"/>
        </w:rPr>
        <w:t xml:space="preserve">generation of transformation products and </w:t>
      </w:r>
      <w:r w:rsidR="00FA2D92">
        <w:rPr>
          <w:rFonts w:cs="Times New Roman"/>
          <w:szCs w:val="24"/>
        </w:rPr>
        <w:t>their likelihood of formation are the output of the CTS batch search; if the likelihood of at least one transformation product is “likely,” then</w:t>
      </w:r>
      <w:r w:rsidR="00154DED">
        <w:rPr>
          <w:rFonts w:cs="Times New Roman"/>
          <w:szCs w:val="24"/>
        </w:rPr>
        <w:t xml:space="preserve"> hydrolysis</w:t>
      </w:r>
      <w:r w:rsidR="003E6A19">
        <w:rPr>
          <w:rFonts w:cs="Times New Roman"/>
          <w:szCs w:val="24"/>
        </w:rPr>
        <w:t xml:space="preserve"> likelihood</w:t>
      </w:r>
      <w:r w:rsidR="00154DED">
        <w:rPr>
          <w:rFonts w:cs="Times New Roman"/>
          <w:szCs w:val="24"/>
        </w:rPr>
        <w:t xml:space="preserve"> is assigned 1 and otherwise is assigned 0.</w:t>
      </w:r>
      <w:r w:rsidR="00FA2D92">
        <w:rPr>
          <w:rFonts w:cs="Times New Roman"/>
          <w:szCs w:val="24"/>
        </w:rPr>
        <w:t xml:space="preserve"> </w:t>
      </w:r>
      <w:r w:rsidR="003E6A19">
        <w:rPr>
          <w:rFonts w:cs="Times New Roman"/>
          <w:szCs w:val="24"/>
        </w:rPr>
        <w:t xml:space="preserve">The CTS software was not compatible with the pharmaceuticals conjugated with metals and did not return results for bismuth subsalicylate, </w:t>
      </w:r>
      <w:r w:rsidR="0011288B">
        <w:rPr>
          <w:rFonts w:cs="Times New Roman"/>
          <w:szCs w:val="24"/>
        </w:rPr>
        <w:t>divalproex sodium, silver sulfadiazine, sulfacetamide sodium, and penicillin v potassium.</w:t>
      </w:r>
    </w:p>
    <w:p w14:paraId="1C681F78" w14:textId="1D5A65C6" w:rsidR="002A0546" w:rsidRPr="002F33AF" w:rsidDel="003E6A11" w:rsidRDefault="002A0546" w:rsidP="00AF1EC3">
      <w:pPr>
        <w:pStyle w:val="ListParagraph"/>
        <w:numPr>
          <w:ilvl w:val="0"/>
          <w:numId w:val="7"/>
        </w:numPr>
        <w:spacing w:line="480" w:lineRule="auto"/>
        <w:rPr>
          <w:del w:id="170" w:author="Vanessa Maybruck" w:date="2026-02-09T17:18:00Z" w16du:dateUtc="2026-02-10T00:18:00Z"/>
          <w:rFonts w:cs="Times New Roman"/>
          <w:szCs w:val="24"/>
        </w:rPr>
      </w:pPr>
      <w:r w:rsidRPr="002F33AF">
        <w:rPr>
          <w:rFonts w:cs="Times New Roman"/>
          <w:szCs w:val="24"/>
        </w:rPr>
        <w:t>9 pharmaceuticals</w:t>
      </w:r>
      <w:r w:rsidR="00AF1EC3" w:rsidRPr="002F33AF">
        <w:rPr>
          <w:rFonts w:cs="Times New Roman"/>
          <w:szCs w:val="24"/>
        </w:rPr>
        <w:t xml:space="preserve"> (</w:t>
      </w:r>
      <w:proofErr w:type="spellStart"/>
      <w:r w:rsidR="002F33AF">
        <w:rPr>
          <w:rFonts w:cs="Times New Roman"/>
          <w:szCs w:val="24"/>
        </w:rPr>
        <w:t>cadexomer</w:t>
      </w:r>
      <w:proofErr w:type="spellEnd"/>
      <w:r w:rsidR="002F33AF">
        <w:rPr>
          <w:rFonts w:cs="Times New Roman"/>
          <w:szCs w:val="24"/>
        </w:rPr>
        <w:t xml:space="preserve"> iodine, </w:t>
      </w:r>
      <w:proofErr w:type="spellStart"/>
      <w:r w:rsidR="00AF1EC3" w:rsidRPr="002F33AF">
        <w:rPr>
          <w:rFonts w:cs="Times New Roman"/>
          <w:szCs w:val="24"/>
        </w:rPr>
        <w:t>dexlansoprazole</w:t>
      </w:r>
      <w:proofErr w:type="spellEnd"/>
      <w:r w:rsidR="00AF1EC3" w:rsidRPr="002F33AF">
        <w:rPr>
          <w:rFonts w:cs="Times New Roman"/>
          <w:szCs w:val="24"/>
        </w:rPr>
        <w:t xml:space="preserve">, dulaglutide, </w:t>
      </w:r>
      <w:r w:rsidR="002F33AF">
        <w:rPr>
          <w:rFonts w:cs="Times New Roman"/>
          <w:szCs w:val="24"/>
        </w:rPr>
        <w:t xml:space="preserve">gentamicin, ivermectin, povidone iodine, </w:t>
      </w:r>
      <w:r w:rsidR="00AF1EC3" w:rsidRPr="002F33AF">
        <w:rPr>
          <w:rFonts w:cs="Times New Roman"/>
          <w:szCs w:val="24"/>
        </w:rPr>
        <w:t xml:space="preserve">senna, </w:t>
      </w:r>
      <w:proofErr w:type="spellStart"/>
      <w:r w:rsidR="00AF1EC3" w:rsidRPr="002F33AF">
        <w:rPr>
          <w:rFonts w:cs="Times New Roman"/>
          <w:szCs w:val="24"/>
        </w:rPr>
        <w:t>spinosad</w:t>
      </w:r>
      <w:proofErr w:type="spellEnd"/>
      <w:r w:rsidR="00AF1EC3" w:rsidRPr="002F33AF">
        <w:rPr>
          <w:rFonts w:cs="Times New Roman"/>
          <w:szCs w:val="24"/>
        </w:rPr>
        <w:t>, witch hazel)</w:t>
      </w:r>
      <w:r w:rsidRPr="002F33AF">
        <w:rPr>
          <w:rFonts w:cs="Times New Roman"/>
          <w:szCs w:val="24"/>
        </w:rPr>
        <w:t xml:space="preserve"> do not have SMILES identifiers. The </w:t>
      </w:r>
      <w:r w:rsidR="008563FC" w:rsidRPr="002F33AF">
        <w:rPr>
          <w:rFonts w:cs="Times New Roman"/>
          <w:szCs w:val="24"/>
        </w:rPr>
        <w:t xml:space="preserve">biotransformation and hydrolysis predictions for these pharmaceuticals are indicated by NA. </w:t>
      </w:r>
    </w:p>
    <w:p w14:paraId="7AA7650D" w14:textId="77777777" w:rsidR="007E109A" w:rsidRPr="003E6A11" w:rsidDel="003E6A11" w:rsidRDefault="007E109A">
      <w:pPr>
        <w:pStyle w:val="ListParagraph"/>
        <w:numPr>
          <w:ilvl w:val="0"/>
          <w:numId w:val="7"/>
        </w:numPr>
        <w:spacing w:line="480" w:lineRule="auto"/>
        <w:rPr>
          <w:del w:id="171" w:author="Vanessa Maybruck" w:date="2026-02-09T17:18:00Z" w16du:dateUtc="2026-02-10T00:18:00Z"/>
          <w:rFonts w:cs="Times New Roman"/>
          <w:b/>
          <w:bCs/>
          <w:szCs w:val="24"/>
          <w:rPrChange w:id="172" w:author="Vanessa Maybruck" w:date="2026-02-09T17:18:00Z" w16du:dateUtc="2026-02-10T00:18:00Z">
            <w:rPr>
              <w:del w:id="173" w:author="Vanessa Maybruck" w:date="2026-02-09T17:18:00Z" w16du:dateUtc="2026-02-10T00:18:00Z"/>
            </w:rPr>
          </w:rPrChange>
        </w:rPr>
        <w:pPrChange w:id="174" w:author="Vanessa Maybruck" w:date="2026-02-09T17:18:00Z" w16du:dateUtc="2026-02-10T00:18:00Z">
          <w:pPr>
            <w:spacing w:line="480" w:lineRule="auto"/>
          </w:pPr>
        </w:pPrChange>
      </w:pPr>
    </w:p>
    <w:p w14:paraId="66A6201D" w14:textId="77777777" w:rsidR="007E109A" w:rsidDel="003E6A11" w:rsidRDefault="007E109A">
      <w:pPr>
        <w:pStyle w:val="ListParagraph"/>
        <w:rPr>
          <w:del w:id="175" w:author="Vanessa Maybruck" w:date="2026-02-09T17:18:00Z" w16du:dateUtc="2026-02-10T00:18:00Z"/>
        </w:rPr>
        <w:pPrChange w:id="176" w:author="Vanessa Maybruck" w:date="2026-02-09T17:18:00Z" w16du:dateUtc="2026-02-10T00:18:00Z">
          <w:pPr>
            <w:spacing w:line="480" w:lineRule="auto"/>
          </w:pPr>
        </w:pPrChange>
      </w:pPr>
    </w:p>
    <w:p w14:paraId="1FF48617" w14:textId="77777777" w:rsidR="007E109A" w:rsidDel="003E6A11" w:rsidRDefault="007E109A">
      <w:pPr>
        <w:pStyle w:val="ListParagraph"/>
        <w:rPr>
          <w:del w:id="177" w:author="Vanessa Maybruck" w:date="2026-02-09T17:18:00Z" w16du:dateUtc="2026-02-10T00:18:00Z"/>
        </w:rPr>
        <w:pPrChange w:id="178" w:author="Vanessa Maybruck" w:date="2026-02-09T17:18:00Z" w16du:dateUtc="2026-02-10T00:18:00Z">
          <w:pPr>
            <w:spacing w:line="480" w:lineRule="auto"/>
          </w:pPr>
        </w:pPrChange>
      </w:pPr>
    </w:p>
    <w:p w14:paraId="6F564E52" w14:textId="77777777" w:rsidR="007E109A" w:rsidDel="003E6A11" w:rsidRDefault="007E109A">
      <w:pPr>
        <w:pStyle w:val="ListParagraph"/>
        <w:rPr>
          <w:del w:id="179" w:author="Vanessa Maybruck" w:date="2026-02-09T17:18:00Z" w16du:dateUtc="2026-02-10T00:18:00Z"/>
        </w:rPr>
        <w:pPrChange w:id="180" w:author="Vanessa Maybruck" w:date="2026-02-09T17:18:00Z" w16du:dateUtc="2026-02-10T00:18:00Z">
          <w:pPr>
            <w:spacing w:line="480" w:lineRule="auto"/>
          </w:pPr>
        </w:pPrChange>
      </w:pPr>
    </w:p>
    <w:p w14:paraId="083B7FD5" w14:textId="77777777" w:rsidR="007E109A" w:rsidRDefault="007E109A">
      <w:pPr>
        <w:pStyle w:val="ListParagraph"/>
        <w:numPr>
          <w:ilvl w:val="0"/>
          <w:numId w:val="7"/>
        </w:numPr>
        <w:spacing w:line="480" w:lineRule="auto"/>
        <w:pPrChange w:id="181" w:author="Vanessa Maybruck" w:date="2026-02-09T17:18:00Z" w16du:dateUtc="2026-02-10T00:18:00Z">
          <w:pPr>
            <w:spacing w:line="480" w:lineRule="auto"/>
          </w:pPr>
        </w:pPrChange>
      </w:pPr>
    </w:p>
    <w:p w14:paraId="3E2B61EA" w14:textId="77777777" w:rsidR="007E109A" w:rsidDel="003E6A11" w:rsidRDefault="007E109A" w:rsidP="008A6E3A">
      <w:pPr>
        <w:spacing w:line="480" w:lineRule="auto"/>
        <w:rPr>
          <w:del w:id="182" w:author="Vanessa Maybruck" w:date="2026-02-09T17:18:00Z" w16du:dateUtc="2026-02-10T00:18:00Z"/>
          <w:rFonts w:cs="Times New Roman"/>
          <w:b/>
          <w:bCs/>
          <w:szCs w:val="24"/>
        </w:rPr>
      </w:pPr>
    </w:p>
    <w:p w14:paraId="4A76EA1D" w14:textId="77777777" w:rsidR="007E109A" w:rsidDel="003E6A11" w:rsidRDefault="007E109A" w:rsidP="008A6E3A">
      <w:pPr>
        <w:spacing w:line="480" w:lineRule="auto"/>
        <w:rPr>
          <w:del w:id="183" w:author="Vanessa Maybruck" w:date="2026-02-09T17:18:00Z" w16du:dateUtc="2026-02-10T00:18:00Z"/>
          <w:rFonts w:cs="Times New Roman"/>
          <w:b/>
          <w:bCs/>
          <w:szCs w:val="24"/>
        </w:rPr>
      </w:pPr>
    </w:p>
    <w:p w14:paraId="54482B2B" w14:textId="77777777" w:rsidR="007E109A" w:rsidDel="003E6A11" w:rsidRDefault="007E109A" w:rsidP="008A6E3A">
      <w:pPr>
        <w:spacing w:line="480" w:lineRule="auto"/>
        <w:rPr>
          <w:del w:id="184" w:author="Vanessa Maybruck" w:date="2026-02-09T17:18:00Z" w16du:dateUtc="2026-02-10T00:18:00Z"/>
          <w:rFonts w:cs="Times New Roman"/>
          <w:b/>
          <w:bCs/>
          <w:szCs w:val="24"/>
        </w:rPr>
      </w:pPr>
    </w:p>
    <w:p w14:paraId="5A4C2447" w14:textId="77777777" w:rsidR="007E109A" w:rsidDel="003E6A11" w:rsidRDefault="007E109A" w:rsidP="008A6E3A">
      <w:pPr>
        <w:spacing w:line="480" w:lineRule="auto"/>
        <w:rPr>
          <w:del w:id="185" w:author="Vanessa Maybruck" w:date="2026-02-09T17:18:00Z" w16du:dateUtc="2026-02-10T00:18:00Z"/>
          <w:rFonts w:cs="Times New Roman"/>
          <w:b/>
          <w:bCs/>
          <w:szCs w:val="24"/>
        </w:rPr>
      </w:pPr>
    </w:p>
    <w:p w14:paraId="66BD4F5A" w14:textId="77777777" w:rsidR="007E109A" w:rsidDel="003E6A11" w:rsidRDefault="007E109A" w:rsidP="008A6E3A">
      <w:pPr>
        <w:spacing w:line="480" w:lineRule="auto"/>
        <w:rPr>
          <w:del w:id="186" w:author="Vanessa Maybruck" w:date="2026-02-09T17:18:00Z" w16du:dateUtc="2026-02-10T00:18:00Z"/>
          <w:rFonts w:cs="Times New Roman"/>
          <w:b/>
          <w:bCs/>
          <w:szCs w:val="24"/>
        </w:rPr>
      </w:pPr>
    </w:p>
    <w:p w14:paraId="3C4CD45B" w14:textId="77777777" w:rsidR="007E109A" w:rsidDel="003E6A11" w:rsidRDefault="007E109A" w:rsidP="008A6E3A">
      <w:pPr>
        <w:spacing w:line="480" w:lineRule="auto"/>
        <w:rPr>
          <w:del w:id="187" w:author="Vanessa Maybruck" w:date="2026-02-09T17:18:00Z" w16du:dateUtc="2026-02-10T00:18:00Z"/>
          <w:rFonts w:cs="Times New Roman"/>
          <w:b/>
          <w:bCs/>
          <w:szCs w:val="24"/>
        </w:rPr>
      </w:pPr>
    </w:p>
    <w:p w14:paraId="1CCDE318" w14:textId="77777777" w:rsidR="007E109A" w:rsidDel="003E6A11" w:rsidRDefault="007E109A" w:rsidP="008A6E3A">
      <w:pPr>
        <w:spacing w:line="480" w:lineRule="auto"/>
        <w:rPr>
          <w:del w:id="188" w:author="Vanessa Maybruck" w:date="2026-02-09T17:18:00Z" w16du:dateUtc="2026-02-10T00:18:00Z"/>
          <w:rFonts w:cs="Times New Roman"/>
          <w:b/>
          <w:bCs/>
          <w:szCs w:val="24"/>
        </w:rPr>
      </w:pPr>
    </w:p>
    <w:p w14:paraId="593DC78A" w14:textId="77777777" w:rsidR="007E109A" w:rsidDel="003E6A11" w:rsidRDefault="007E109A" w:rsidP="008A6E3A">
      <w:pPr>
        <w:spacing w:line="480" w:lineRule="auto"/>
        <w:rPr>
          <w:del w:id="189" w:author="Vanessa Maybruck" w:date="2026-02-09T17:18:00Z" w16du:dateUtc="2026-02-10T00:18:00Z"/>
          <w:rFonts w:cs="Times New Roman"/>
          <w:b/>
          <w:bCs/>
          <w:szCs w:val="24"/>
        </w:rPr>
      </w:pPr>
    </w:p>
    <w:p w14:paraId="16CAECA6" w14:textId="77777777" w:rsidR="007E109A" w:rsidDel="003E6A11" w:rsidRDefault="007E109A" w:rsidP="008A6E3A">
      <w:pPr>
        <w:spacing w:line="480" w:lineRule="auto"/>
        <w:rPr>
          <w:del w:id="190" w:author="Vanessa Maybruck" w:date="2026-02-09T17:18:00Z" w16du:dateUtc="2026-02-10T00:18:00Z"/>
          <w:rFonts w:cs="Times New Roman"/>
          <w:b/>
          <w:bCs/>
          <w:szCs w:val="24"/>
        </w:rPr>
      </w:pPr>
    </w:p>
    <w:p w14:paraId="5799A1A7" w14:textId="77777777" w:rsidR="007E109A" w:rsidDel="003E6A11" w:rsidRDefault="007E109A" w:rsidP="008A6E3A">
      <w:pPr>
        <w:spacing w:line="480" w:lineRule="auto"/>
        <w:rPr>
          <w:del w:id="191" w:author="Vanessa Maybruck" w:date="2026-02-09T17:18:00Z" w16du:dateUtc="2026-02-10T00:18:00Z"/>
          <w:rFonts w:cs="Times New Roman"/>
          <w:b/>
          <w:bCs/>
          <w:szCs w:val="24"/>
        </w:rPr>
      </w:pPr>
    </w:p>
    <w:p w14:paraId="699F2CE6" w14:textId="77777777" w:rsidR="007E109A" w:rsidDel="003E6A11" w:rsidRDefault="007E109A" w:rsidP="008A6E3A">
      <w:pPr>
        <w:spacing w:line="480" w:lineRule="auto"/>
        <w:rPr>
          <w:del w:id="192" w:author="Vanessa Maybruck" w:date="2026-02-09T17:18:00Z" w16du:dateUtc="2026-02-10T00:18:00Z"/>
          <w:rFonts w:cs="Times New Roman"/>
          <w:b/>
          <w:bCs/>
          <w:szCs w:val="24"/>
        </w:rPr>
      </w:pPr>
    </w:p>
    <w:p w14:paraId="4B1A9B93" w14:textId="77777777" w:rsidR="007E109A" w:rsidDel="003E6A11" w:rsidRDefault="007E109A" w:rsidP="008A6E3A">
      <w:pPr>
        <w:spacing w:line="480" w:lineRule="auto"/>
        <w:rPr>
          <w:del w:id="193" w:author="Vanessa Maybruck" w:date="2026-02-09T17:18:00Z" w16du:dateUtc="2026-02-10T00:18:00Z"/>
          <w:rFonts w:cs="Times New Roman"/>
          <w:b/>
          <w:bCs/>
          <w:szCs w:val="24"/>
        </w:rPr>
      </w:pPr>
    </w:p>
    <w:p w14:paraId="47DC08E4" w14:textId="240200E7" w:rsidR="008A6E3A" w:rsidRPr="00B85067" w:rsidDel="0029390E" w:rsidRDefault="008A6E3A" w:rsidP="008A6E3A">
      <w:pPr>
        <w:spacing w:line="480" w:lineRule="auto"/>
        <w:rPr>
          <w:del w:id="194" w:author="Vanessa Maybruck" w:date="2026-02-06T15:36:00Z" w16du:dateUtc="2026-02-06T22:36:00Z"/>
          <w:rFonts w:cs="Times New Roman"/>
          <w:szCs w:val="24"/>
        </w:rPr>
      </w:pPr>
      <w:del w:id="195" w:author="Vanessa Maybruck" w:date="2026-02-06T15:36:00Z" w16du:dateUtc="2026-02-06T22:36:00Z">
        <w:r w:rsidRPr="00B85067" w:rsidDel="0029390E">
          <w:rPr>
            <w:rFonts w:cs="Times New Roman"/>
            <w:b/>
            <w:bCs/>
            <w:szCs w:val="24"/>
          </w:rPr>
          <w:delText>Text S</w:delText>
        </w:r>
      </w:del>
      <w:del w:id="196" w:author="Vanessa Maybruck" w:date="2026-02-06T15:35:00Z" w16du:dateUtc="2026-02-06T22:35:00Z">
        <w:r w:rsidR="003A4277" w:rsidDel="0029390E">
          <w:rPr>
            <w:rFonts w:cs="Times New Roman"/>
            <w:b/>
            <w:bCs/>
            <w:szCs w:val="24"/>
          </w:rPr>
          <w:delText>4</w:delText>
        </w:r>
      </w:del>
      <w:del w:id="197" w:author="Vanessa Maybruck" w:date="2026-02-06T15:36:00Z" w16du:dateUtc="2026-02-06T22:36:00Z">
        <w:r w:rsidRPr="00B85067" w:rsidDel="0029390E">
          <w:rPr>
            <w:rFonts w:cs="Times New Roman"/>
            <w:b/>
            <w:bCs/>
            <w:szCs w:val="24"/>
          </w:rPr>
          <w:delText>.</w:delText>
        </w:r>
        <w:r w:rsidRPr="00B85067" w:rsidDel="0029390E">
          <w:rPr>
            <w:rFonts w:cs="Times New Roman"/>
            <w:szCs w:val="24"/>
          </w:rPr>
          <w:delText xml:space="preserve"> </w:delText>
        </w:r>
        <w:r w:rsidR="00E119FC" w:rsidRPr="00B85067" w:rsidDel="0029390E">
          <w:rPr>
            <w:rFonts w:cs="Times New Roman"/>
            <w:szCs w:val="24"/>
          </w:rPr>
          <w:delText>Additional details on CompTox data.</w:delText>
        </w:r>
      </w:del>
    </w:p>
    <w:p w14:paraId="12D35428" w14:textId="64FFF01C" w:rsidR="00E06363" w:rsidRPr="00B85067" w:rsidDel="0029390E" w:rsidRDefault="00F71893" w:rsidP="00BD5B68">
      <w:pPr>
        <w:pStyle w:val="ListParagraph"/>
        <w:numPr>
          <w:ilvl w:val="0"/>
          <w:numId w:val="5"/>
        </w:numPr>
        <w:spacing w:line="480" w:lineRule="auto"/>
        <w:rPr>
          <w:del w:id="198" w:author="Vanessa Maybruck" w:date="2026-02-06T15:36:00Z" w16du:dateUtc="2026-02-06T22:36:00Z"/>
          <w:rFonts w:cs="Times New Roman"/>
          <w:szCs w:val="24"/>
        </w:rPr>
      </w:pPr>
      <w:del w:id="199" w:author="Vanessa Maybruck" w:date="2026-02-06T15:36:00Z" w16du:dateUtc="2026-02-06T22:36:00Z">
        <w:r w:rsidRPr="00B85067" w:rsidDel="0029390E">
          <w:rPr>
            <w:rFonts w:cs="Times New Roman"/>
            <w:szCs w:val="24"/>
          </w:rPr>
          <w:delText xml:space="preserve">Pharmaceuticals were added into PharmUse at two separate times in </w:delText>
        </w:r>
        <w:r w:rsidR="00E616FD" w:rsidRPr="00B85067" w:rsidDel="0029390E">
          <w:rPr>
            <w:rFonts w:cs="Times New Roman"/>
            <w:szCs w:val="24"/>
          </w:rPr>
          <w:delText>November 2024 and November 2025. Therefore, both versions v2.4.1 and v2.6.0 of CompTox were queried.</w:delText>
        </w:r>
      </w:del>
    </w:p>
    <w:p w14:paraId="3B6A69DB" w14:textId="086777AE" w:rsidR="00F122FB" w:rsidRPr="00B85067" w:rsidDel="0029390E" w:rsidRDefault="00102295" w:rsidP="00BD5B68">
      <w:pPr>
        <w:pStyle w:val="ListParagraph"/>
        <w:numPr>
          <w:ilvl w:val="0"/>
          <w:numId w:val="5"/>
        </w:numPr>
        <w:spacing w:line="480" w:lineRule="auto"/>
        <w:rPr>
          <w:del w:id="200" w:author="Vanessa Maybruck" w:date="2026-02-06T15:36:00Z" w16du:dateUtc="2026-02-06T22:36:00Z"/>
          <w:rFonts w:cs="Times New Roman"/>
          <w:szCs w:val="24"/>
        </w:rPr>
      </w:pPr>
      <w:del w:id="201" w:author="Vanessa Maybruck" w:date="2026-02-06T15:36:00Z" w16du:dateUtc="2026-02-06T22:36:00Z">
        <w:r w:rsidRPr="00B85067" w:rsidDel="0029390E">
          <w:rPr>
            <w:rFonts w:cs="Times New Roman"/>
            <w:szCs w:val="24"/>
          </w:rPr>
          <w:delText>One DT</w:delText>
        </w:r>
        <w:r w:rsidR="009106ED" w:rsidRPr="00B85067" w:rsidDel="0029390E">
          <w:rPr>
            <w:rFonts w:cs="Times New Roman"/>
            <w:szCs w:val="24"/>
          </w:rPr>
          <w:delText>XSID</w:delText>
        </w:r>
        <w:r w:rsidR="001216D3" w:rsidRPr="00B85067" w:rsidDel="0029390E">
          <w:rPr>
            <w:rFonts w:cs="Times New Roman"/>
            <w:szCs w:val="24"/>
          </w:rPr>
          <w:delText xml:space="preserve"> </w:delText>
        </w:r>
        <w:r w:rsidR="00B96AB4" w:rsidRPr="00B85067" w:rsidDel="0029390E">
          <w:rPr>
            <w:rFonts w:cs="Times New Roman"/>
            <w:szCs w:val="24"/>
          </w:rPr>
          <w:delText xml:space="preserve">identifier </w:delText>
        </w:r>
        <w:r w:rsidR="001216D3" w:rsidRPr="00B85067" w:rsidDel="0029390E">
          <w:rPr>
            <w:rFonts w:cs="Times New Roman"/>
            <w:szCs w:val="24"/>
          </w:rPr>
          <w:delText>is selected for p</w:delText>
        </w:r>
        <w:r w:rsidR="00726A89" w:rsidRPr="00B85067" w:rsidDel="0029390E">
          <w:rPr>
            <w:rFonts w:cs="Times New Roman"/>
            <w:szCs w:val="24"/>
          </w:rPr>
          <w:delText>harmaceuticals with more than one DTXSI</w:delText>
        </w:r>
        <w:r w:rsidR="00B96AB4" w:rsidRPr="00B85067" w:rsidDel="0029390E">
          <w:rPr>
            <w:rFonts w:cs="Times New Roman"/>
            <w:szCs w:val="24"/>
          </w:rPr>
          <w:delText>D</w:delText>
        </w:r>
        <w:r w:rsidR="00726A89" w:rsidRPr="00B85067" w:rsidDel="0029390E">
          <w:rPr>
            <w:rFonts w:cs="Times New Roman"/>
            <w:szCs w:val="24"/>
          </w:rPr>
          <w:delText xml:space="preserve"> (e.g., sulfacetamide sodium)</w:delText>
        </w:r>
        <w:r w:rsidRPr="00B85067" w:rsidDel="0029390E">
          <w:rPr>
            <w:rFonts w:cs="Times New Roman"/>
            <w:szCs w:val="24"/>
          </w:rPr>
          <w:delText>.</w:delText>
        </w:r>
        <w:r w:rsidR="001216D3" w:rsidRPr="00B85067" w:rsidDel="0029390E">
          <w:rPr>
            <w:rFonts w:cs="Times New Roman"/>
            <w:szCs w:val="24"/>
          </w:rPr>
          <w:delText xml:space="preserve"> The “approved name” is selected over the available synonyms</w:delText>
        </w:r>
        <w:r w:rsidR="003B796E" w:rsidRPr="00B85067" w:rsidDel="0029390E">
          <w:rPr>
            <w:rFonts w:cs="Times New Roman"/>
            <w:szCs w:val="24"/>
          </w:rPr>
          <w:delText xml:space="preserve">, or if multiple names are listed as approved, then </w:delText>
        </w:r>
        <w:r w:rsidR="00E23AC7" w:rsidRPr="00B85067" w:rsidDel="0029390E">
          <w:rPr>
            <w:rFonts w:cs="Times New Roman"/>
            <w:szCs w:val="24"/>
          </w:rPr>
          <w:delText>the name with the most complete information is selected.</w:delText>
        </w:r>
      </w:del>
    </w:p>
    <w:p w14:paraId="76E22415" w14:textId="6A2F9F8B" w:rsidR="00E23AC7" w:rsidRPr="00B85067" w:rsidDel="0029390E" w:rsidRDefault="00B96AB4" w:rsidP="00BD5B68">
      <w:pPr>
        <w:pStyle w:val="ListParagraph"/>
        <w:numPr>
          <w:ilvl w:val="0"/>
          <w:numId w:val="5"/>
        </w:numPr>
        <w:spacing w:line="480" w:lineRule="auto"/>
        <w:rPr>
          <w:del w:id="202" w:author="Vanessa Maybruck" w:date="2026-02-06T15:36:00Z" w16du:dateUtc="2026-02-06T22:36:00Z"/>
          <w:rFonts w:cs="Times New Roman"/>
          <w:szCs w:val="24"/>
        </w:rPr>
      </w:pPr>
      <w:del w:id="203" w:author="Vanessa Maybruck" w:date="2026-02-06T15:36:00Z" w16du:dateUtc="2026-02-06T22:36:00Z">
        <w:r w:rsidRPr="00B85067" w:rsidDel="0029390E">
          <w:rPr>
            <w:rFonts w:cs="Times New Roman"/>
            <w:szCs w:val="24"/>
          </w:rPr>
          <w:delText xml:space="preserve">Dulaglutide and senna do not have DTXSID identifiers and are therefore excluded from </w:delText>
        </w:r>
        <w:r w:rsidR="00F0458F" w:rsidRPr="00B85067" w:rsidDel="0029390E">
          <w:rPr>
            <w:rFonts w:cs="Times New Roman"/>
            <w:szCs w:val="24"/>
          </w:rPr>
          <w:delText xml:space="preserve">the toxicity and physicochemical property datasets </w:delText>
        </w:r>
        <w:r w:rsidR="003427D2" w:rsidDel="0029390E">
          <w:rPr>
            <w:rFonts w:cs="Times New Roman"/>
            <w:szCs w:val="24"/>
          </w:rPr>
          <w:delText>in</w:delText>
        </w:r>
        <w:r w:rsidR="00F0458F" w:rsidRPr="00B85067" w:rsidDel="0029390E">
          <w:rPr>
            <w:rFonts w:cs="Times New Roman"/>
            <w:szCs w:val="24"/>
          </w:rPr>
          <w:delText xml:space="preserve"> CompTox.</w:delText>
        </w:r>
      </w:del>
    </w:p>
    <w:p w14:paraId="7CD9BBDE" w14:textId="6F7582AF" w:rsidR="00BD5B68" w:rsidRPr="00B85067" w:rsidDel="0029390E" w:rsidRDefault="00771406" w:rsidP="00BD5B68">
      <w:pPr>
        <w:pStyle w:val="ListParagraph"/>
        <w:numPr>
          <w:ilvl w:val="0"/>
          <w:numId w:val="5"/>
        </w:numPr>
        <w:spacing w:line="480" w:lineRule="auto"/>
        <w:rPr>
          <w:del w:id="204" w:author="Vanessa Maybruck" w:date="2026-02-06T15:36:00Z" w16du:dateUtc="2026-02-06T22:36:00Z"/>
          <w:rFonts w:cs="Times New Roman"/>
          <w:szCs w:val="24"/>
        </w:rPr>
      </w:pPr>
      <w:del w:id="205" w:author="Vanessa Maybruck" w:date="2026-02-06T15:36:00Z" w16du:dateUtc="2026-02-06T22:36:00Z">
        <w:r w:rsidRPr="00B85067" w:rsidDel="0029390E">
          <w:rPr>
            <w:rFonts w:cs="Times New Roman"/>
            <w:szCs w:val="24"/>
          </w:rPr>
          <w:delText>Data missing from CompTox is</w:delText>
        </w:r>
        <w:r w:rsidR="00BD5B68" w:rsidRPr="00B85067" w:rsidDel="0029390E">
          <w:rPr>
            <w:rFonts w:cs="Times New Roman"/>
            <w:szCs w:val="24"/>
          </w:rPr>
          <w:delText xml:space="preserve"> not imputed but indicated by NA.</w:delText>
        </w:r>
      </w:del>
    </w:p>
    <w:p w14:paraId="4B15D3A5" w14:textId="242171A0" w:rsidR="00B94899" w:rsidRPr="00B85067" w:rsidDel="0029390E" w:rsidRDefault="00B94899" w:rsidP="00BD5B68">
      <w:pPr>
        <w:pStyle w:val="ListParagraph"/>
        <w:numPr>
          <w:ilvl w:val="0"/>
          <w:numId w:val="5"/>
        </w:numPr>
        <w:spacing w:line="480" w:lineRule="auto"/>
        <w:rPr>
          <w:del w:id="206" w:author="Vanessa Maybruck" w:date="2026-02-06T15:36:00Z" w16du:dateUtc="2026-02-06T22:36:00Z"/>
          <w:rFonts w:cs="Times New Roman"/>
          <w:szCs w:val="24"/>
        </w:rPr>
      </w:pPr>
      <w:del w:id="207" w:author="Vanessa Maybruck" w:date="2026-02-06T15:36:00Z" w16du:dateUtc="2026-02-06T22:36:00Z">
        <w:r w:rsidRPr="00B85067" w:rsidDel="0029390E">
          <w:rPr>
            <w:rFonts w:cs="Times New Roman"/>
            <w:szCs w:val="24"/>
          </w:rPr>
          <w:delText xml:space="preserve">All toxicity values are converted to µg/L. Where necessary, the </w:delText>
        </w:r>
        <w:r w:rsidR="006F1BE7" w:rsidRPr="00B85067" w:rsidDel="0029390E">
          <w:rPr>
            <w:rFonts w:cs="Times New Roman"/>
            <w:szCs w:val="24"/>
          </w:rPr>
          <w:delText xml:space="preserve">original papers were referenced to convert from less conventional units </w:delText>
        </w:r>
        <w:r w:rsidR="00E514EF" w:rsidRPr="00B85067" w:rsidDel="0029390E">
          <w:rPr>
            <w:rFonts w:cs="Times New Roman"/>
            <w:szCs w:val="24"/>
          </w:rPr>
          <w:delText>(</w:delText>
        </w:r>
        <w:r w:rsidR="002F22B3" w:rsidRPr="00B85067" w:rsidDel="0029390E">
          <w:rPr>
            <w:rFonts w:cs="Times New Roman"/>
            <w:szCs w:val="24"/>
          </w:rPr>
          <w:delText>e.g., ng/egg). If the concentration could not be determined</w:delText>
        </w:r>
        <w:r w:rsidR="00711CB3" w:rsidRPr="00B85067" w:rsidDel="0029390E">
          <w:rPr>
            <w:rFonts w:cs="Times New Roman"/>
            <w:szCs w:val="24"/>
          </w:rPr>
          <w:delText xml:space="preserve"> from the given units</w:delText>
        </w:r>
        <w:r w:rsidR="002F22B3" w:rsidRPr="00B85067" w:rsidDel="0029390E">
          <w:rPr>
            <w:rFonts w:cs="Times New Roman"/>
            <w:szCs w:val="24"/>
          </w:rPr>
          <w:delText xml:space="preserve"> (e.g., %</w:delText>
        </w:r>
        <w:r w:rsidR="00711CB3" w:rsidRPr="00B85067" w:rsidDel="0029390E">
          <w:rPr>
            <w:rFonts w:cs="Times New Roman"/>
            <w:szCs w:val="24"/>
          </w:rPr>
          <w:delText xml:space="preserve"> diet), then those measurements were excluded. For </w:delText>
        </w:r>
        <w:r w:rsidR="006D590E" w:rsidRPr="00B85067" w:rsidDel="0029390E">
          <w:rPr>
            <w:rFonts w:cs="Times New Roman"/>
            <w:szCs w:val="24"/>
          </w:rPr>
          <w:delText xml:space="preserve">toxicity values reported as mass per body weight, </w:delText>
        </w:r>
        <w:r w:rsidR="005744DF" w:rsidRPr="00B85067" w:rsidDel="0029390E">
          <w:rPr>
            <w:rFonts w:cs="Times New Roman"/>
            <w:szCs w:val="24"/>
          </w:rPr>
          <w:delText xml:space="preserve">the conversion to LC50 or NOEC was </w:delText>
        </w:r>
        <w:r w:rsidR="00316FDF" w:rsidRPr="00B85067" w:rsidDel="0029390E">
          <w:rPr>
            <w:rFonts w:cs="Times New Roman"/>
            <w:szCs w:val="24"/>
          </w:rPr>
          <w:delText>conducted by assuming that the reported value is the concentration to which the organism is exposed in the water</w:delText>
        </w:r>
        <w:r w:rsidR="00CE03F4" w:rsidRPr="00B85067" w:rsidDel="0029390E">
          <w:rPr>
            <w:rFonts w:cs="Times New Roman"/>
            <w:szCs w:val="24"/>
          </w:rPr>
          <w:delText xml:space="preserve"> and that the organism takes up the full dose</w:delText>
        </w:r>
        <w:r w:rsidR="00316FDF" w:rsidRPr="00B85067" w:rsidDel="0029390E">
          <w:rPr>
            <w:rFonts w:cs="Times New Roman"/>
            <w:szCs w:val="24"/>
          </w:rPr>
          <w:delText xml:space="preserve">. In these cases, </w:delText>
        </w:r>
        <w:r w:rsidR="00CE03F4" w:rsidRPr="00B85067" w:rsidDel="0029390E">
          <w:rPr>
            <w:rFonts w:cs="Times New Roman"/>
            <w:szCs w:val="24"/>
          </w:rPr>
          <w:delText xml:space="preserve">all values were converted to concentrations using the density of water. </w:delText>
        </w:r>
      </w:del>
    </w:p>
    <w:p w14:paraId="65920C29" w14:textId="6AE09EE1" w:rsidR="008B0D3E" w:rsidDel="0029390E" w:rsidRDefault="00BD5B68" w:rsidP="00F82CDE">
      <w:pPr>
        <w:pStyle w:val="ListParagraph"/>
        <w:numPr>
          <w:ilvl w:val="0"/>
          <w:numId w:val="5"/>
        </w:numPr>
        <w:spacing w:line="480" w:lineRule="auto"/>
        <w:rPr>
          <w:del w:id="208" w:author="Vanessa Maybruck" w:date="2026-02-06T15:36:00Z" w16du:dateUtc="2026-02-06T22:36:00Z"/>
          <w:rFonts w:cs="Times New Roman"/>
          <w:szCs w:val="24"/>
        </w:rPr>
      </w:pPr>
      <w:del w:id="209" w:author="Vanessa Maybruck" w:date="2026-02-06T15:36:00Z" w16du:dateUtc="2026-02-06T22:36:00Z">
        <w:r w:rsidRPr="00B85067" w:rsidDel="0029390E">
          <w:rPr>
            <w:rFonts w:cs="Times New Roman"/>
            <w:szCs w:val="24"/>
          </w:rPr>
          <w:delText>Experimentally-derived physicochemical properties were used when available, and predicted properties were used otherwise</w:delText>
        </w:r>
        <w:r w:rsidR="00885A18" w:rsidRPr="00B85067" w:rsidDel="0029390E">
          <w:rPr>
            <w:rFonts w:cs="Times New Roman"/>
            <w:szCs w:val="24"/>
          </w:rPr>
          <w:delText>. If multiple experimental or predicted values were available, then the median value was selected.</w:delText>
        </w:r>
      </w:del>
    </w:p>
    <w:p w14:paraId="48DB5F81" w14:textId="090832E3" w:rsidR="007E109A" w:rsidDel="0029390E" w:rsidRDefault="003427D2" w:rsidP="00F82CDE">
      <w:pPr>
        <w:pStyle w:val="ListParagraph"/>
        <w:numPr>
          <w:ilvl w:val="0"/>
          <w:numId w:val="5"/>
        </w:numPr>
        <w:spacing w:line="480" w:lineRule="auto"/>
        <w:rPr>
          <w:del w:id="210" w:author="Vanessa Maybruck" w:date="2026-02-06T15:36:00Z" w16du:dateUtc="2026-02-06T22:36:00Z"/>
          <w:rFonts w:cs="Times New Roman"/>
          <w:szCs w:val="24"/>
        </w:rPr>
      </w:pPr>
      <w:del w:id="211" w:author="Vanessa Maybruck" w:date="2026-02-06T15:36:00Z" w16du:dateUtc="2026-02-06T22:36:00Z">
        <w:r w:rsidDel="0029390E">
          <w:rPr>
            <w:rFonts w:cs="Times New Roman"/>
            <w:szCs w:val="24"/>
          </w:rPr>
          <w:delText>For the biotransformation prediction from OPERA, 0 indicates unlikely biotransformation, and 1 indicates likely biotransformation.</w:delText>
        </w:r>
      </w:del>
    </w:p>
    <w:p w14:paraId="5DB2D81E" w14:textId="696C38AC" w:rsidR="003874BD" w:rsidRPr="007E109A" w:rsidRDefault="00F82CDE" w:rsidP="007E109A">
      <w:pPr>
        <w:spacing w:line="480" w:lineRule="auto"/>
        <w:rPr>
          <w:rFonts w:cs="Times New Roman"/>
          <w:szCs w:val="24"/>
        </w:rPr>
      </w:pPr>
      <w:r w:rsidRPr="007E109A">
        <w:rPr>
          <w:rFonts w:eastAsia="Times New Roman" w:cs="Times New Roman"/>
          <w:b/>
          <w:bCs/>
          <w:szCs w:val="24"/>
        </w:rPr>
        <w:t>Text S</w:t>
      </w:r>
      <w:r w:rsidR="003A4277" w:rsidRPr="007E109A">
        <w:rPr>
          <w:rFonts w:eastAsia="Times New Roman" w:cs="Times New Roman"/>
          <w:b/>
          <w:bCs/>
          <w:szCs w:val="24"/>
        </w:rPr>
        <w:t>5</w:t>
      </w:r>
      <w:r w:rsidR="009E14A3" w:rsidRPr="007E109A">
        <w:rPr>
          <w:rFonts w:eastAsia="Times New Roman" w:cs="Times New Roman"/>
          <w:b/>
          <w:bCs/>
          <w:szCs w:val="24"/>
        </w:rPr>
        <w:t>.</w:t>
      </w:r>
      <w:r w:rsidRPr="007E109A">
        <w:rPr>
          <w:rFonts w:eastAsia="Times New Roman" w:cs="Times New Roman"/>
          <w:szCs w:val="24"/>
        </w:rPr>
        <w:t xml:space="preserve"> Calculations for average daily mass </w:t>
      </w:r>
      <w:r w:rsidR="0083599A">
        <w:rPr>
          <w:rFonts w:eastAsia="Times New Roman" w:cs="Times New Roman"/>
          <w:szCs w:val="24"/>
        </w:rPr>
        <w:t>excreted</w:t>
      </w:r>
      <w:r w:rsidRPr="007E109A">
        <w:rPr>
          <w:rFonts w:eastAsia="Times New Roman" w:cs="Times New Roman"/>
          <w:szCs w:val="24"/>
        </w:rPr>
        <w:t>, average duration of prescription,</w:t>
      </w:r>
      <w:r w:rsidR="00DE3584">
        <w:rPr>
          <w:rFonts w:eastAsia="Times New Roman" w:cs="Times New Roman"/>
          <w:szCs w:val="24"/>
        </w:rPr>
        <w:t xml:space="preserve"> and</w:t>
      </w:r>
      <w:r w:rsidRPr="007E109A">
        <w:rPr>
          <w:rFonts w:eastAsia="Times New Roman" w:cs="Times New Roman"/>
          <w:szCs w:val="24"/>
        </w:rPr>
        <w:t xml:space="preserve"> total number of prescriptions</w:t>
      </w:r>
      <w:r w:rsidR="00230DBD">
        <w:rPr>
          <w:rFonts w:eastAsia="Times New Roman" w:cs="Times New Roman"/>
          <w:szCs w:val="24"/>
        </w:rPr>
        <w:t>.</w:t>
      </w:r>
    </w:p>
    <w:p w14:paraId="234FDDAC" w14:textId="77F33C98" w:rsidR="00F82CDE" w:rsidRPr="00B85067" w:rsidDel="00423471" w:rsidRDefault="00F82CDE" w:rsidP="00F82CDE">
      <w:pPr>
        <w:spacing w:line="480" w:lineRule="auto"/>
        <w:rPr>
          <w:del w:id="212" w:author="Vanessa Maybruck" w:date="2026-02-09T17:08:00Z" w16du:dateUtc="2026-02-10T00:08:00Z"/>
          <w:rFonts w:cs="Times New Roman"/>
          <w:szCs w:val="24"/>
        </w:rPr>
      </w:pPr>
      <w:r w:rsidRPr="00B85067">
        <w:rPr>
          <w:rFonts w:cs="Times New Roman"/>
          <w:szCs w:val="24"/>
        </w:rPr>
        <w:t xml:space="preserve">The average daily mass </w:t>
      </w:r>
      <w:r w:rsidR="0083599A">
        <w:rPr>
          <w:rFonts w:cs="Times New Roman"/>
          <w:szCs w:val="24"/>
        </w:rPr>
        <w:t>excreted</w:t>
      </w:r>
      <w:r w:rsidR="005232EF">
        <w:rPr>
          <w:rFonts w:cs="Times New Roman"/>
          <w:szCs w:val="24"/>
        </w:rPr>
        <w:t xml:space="preserve"> </w:t>
      </w:r>
      <w:r w:rsidR="00501E99">
        <w:rPr>
          <w:rFonts w:cs="Times New Roman"/>
          <w:szCs w:val="24"/>
        </w:rPr>
        <w:t xml:space="preserve">(M) </w:t>
      </w:r>
      <w:r w:rsidRPr="00B85067">
        <w:rPr>
          <w:rFonts w:cs="Times New Roman"/>
          <w:szCs w:val="24"/>
        </w:rPr>
        <w:t>of active pha</w:t>
      </w:r>
      <w:r w:rsidR="00DF0B2E">
        <w:rPr>
          <w:rFonts w:cs="Times New Roman"/>
          <w:szCs w:val="24"/>
        </w:rPr>
        <w:t xml:space="preserve">rmaceutical ingredient (API) </w:t>
      </w:r>
      <w:r w:rsidRPr="00B85067">
        <w:rPr>
          <w:rFonts w:cs="Times New Roman"/>
          <w:szCs w:val="24"/>
        </w:rPr>
        <w:t xml:space="preserve">associated with each prescription can be computed from the MEPS data </w:t>
      </w:r>
      <w:del w:id="213" w:author="Vanessa Maybruck" w:date="2026-02-09T17:15:00Z" w16du:dateUtc="2026-02-10T00:15:00Z">
        <w:r w:rsidRPr="00B85067" w:rsidDel="007551EB">
          <w:rPr>
            <w:rFonts w:cs="Times New Roman"/>
            <w:szCs w:val="24"/>
          </w:rPr>
          <w:delText>using the following equation</w:delText>
        </w:r>
      </w:del>
      <w:ins w:id="214" w:author="Vanessa Maybruck" w:date="2026-02-09T17:15:00Z" w16du:dateUtc="2026-02-10T00:15:00Z">
        <w:r w:rsidR="007551EB">
          <w:rPr>
            <w:rFonts w:cs="Times New Roman"/>
            <w:szCs w:val="24"/>
          </w:rPr>
          <w:t>by Equation S1</w:t>
        </w:r>
      </w:ins>
      <w:r w:rsidRPr="00B85067">
        <w:rPr>
          <w:rFonts w:cs="Times New Roman"/>
          <w:szCs w:val="24"/>
        </w:rPr>
        <w:t>:</w:t>
      </w:r>
    </w:p>
    <w:p w14:paraId="13571C1F" w14:textId="3E6CF1E5" w:rsidR="00423471" w:rsidRPr="0069625A" w:rsidRDefault="00F82CDE">
      <w:pPr>
        <w:spacing w:line="480" w:lineRule="auto"/>
        <w:rPr>
          <w:ins w:id="215" w:author="Vanessa Maybruck" w:date="2026-02-09T17:10:00Z" w16du:dateUtc="2026-02-10T00:10:00Z"/>
          <w:rFonts w:eastAsiaTheme="minorEastAsia" w:cs="Times New Roman"/>
          <w:szCs w:val="24"/>
          <w:rPrChange w:id="216" w:author="Vanessa Maybruck" w:date="2026-02-09T17:15:00Z" w16du:dateUtc="2026-02-10T00:15:00Z">
            <w:rPr>
              <w:ins w:id="217" w:author="Vanessa Maybruck" w:date="2026-02-09T17:10:00Z" w16du:dateUtc="2026-02-10T00:10:00Z"/>
              <w:rFonts w:cs="Times New Roman"/>
              <w:szCs w:val="24"/>
            </w:rPr>
          </w:rPrChange>
        </w:rPr>
        <w:pPrChange w:id="218" w:author="Vanessa Maybruck" w:date="2026-02-09T17:15:00Z" w16du:dateUtc="2026-02-10T00:15:00Z">
          <w:pPr>
            <w:spacing w:line="480" w:lineRule="auto"/>
            <w:ind w:left="90"/>
          </w:pPr>
        </w:pPrChange>
      </w:pPr>
      <m:oMathPara>
        <m:oMath>
          <m:r>
            <w:del w:id="219" w:author="Vanessa Maybruck" w:date="2026-02-09T17:08:00Z" w16du:dateUtc="2026-02-10T00:08:00Z">
              <w:rPr>
                <w:rFonts w:ascii="Cambria Math" w:hAnsi="Cambria Math" w:cs="Times New Roman"/>
                <w:szCs w:val="24"/>
              </w:rPr>
              <m:t>M=</m:t>
            </w:del>
          </m:r>
          <m:f>
            <m:fPr>
              <m:ctrlPr>
                <w:del w:id="220" w:author="Vanessa Maybruck" w:date="2026-02-09T17:08:00Z" w16du:dateUtc="2026-02-10T00:08:00Z">
                  <w:rPr>
                    <w:rFonts w:ascii="Cambria Math" w:hAnsi="Cambria Math" w:cs="Times New Roman"/>
                    <w:i/>
                    <w:szCs w:val="24"/>
                  </w:rPr>
                </w:del>
              </m:ctrlPr>
            </m:fPr>
            <m:num>
              <m:r>
                <w:del w:id="221" w:author="Vanessa Maybruck" w:date="2026-02-09T17:08:00Z" w16du:dateUtc="2026-02-10T00:08:00Z">
                  <w:rPr>
                    <w:rFonts w:ascii="Cambria Math" w:hAnsi="Cambria Math" w:cs="Times New Roman"/>
                    <w:szCs w:val="24"/>
                  </w:rPr>
                  <m:t>e</m:t>
                </w:del>
              </m:r>
            </m:num>
            <m:den>
              <m:r>
                <w:del w:id="222" w:author="Vanessa Maybruck" w:date="2026-02-09T17:08:00Z" w16du:dateUtc="2026-02-10T00:08:00Z">
                  <w:rPr>
                    <w:rFonts w:ascii="Cambria Math" w:hAnsi="Cambria Math" w:cs="Times New Roman"/>
                    <w:szCs w:val="24"/>
                  </w:rPr>
                  <m:t>r</m:t>
                </w:del>
              </m:r>
            </m:den>
          </m:f>
          <m:nary>
            <m:naryPr>
              <m:chr m:val="∑"/>
              <m:limLoc m:val="undOvr"/>
              <m:ctrlPr>
                <w:del w:id="223" w:author="Vanessa Maybruck" w:date="2026-02-09T17:08:00Z" w16du:dateUtc="2026-02-10T00:08:00Z">
                  <w:rPr>
                    <w:rFonts w:ascii="Cambria Math" w:hAnsi="Cambria Math" w:cs="Times New Roman"/>
                    <w:i/>
                    <w:szCs w:val="24"/>
                  </w:rPr>
                </w:del>
              </m:ctrlPr>
            </m:naryPr>
            <m:sub>
              <m:r>
                <w:del w:id="224" w:author="Vanessa Maybruck" w:date="2026-02-09T17:08:00Z" w16du:dateUtc="2026-02-10T00:08:00Z">
                  <w:rPr>
                    <w:rFonts w:ascii="Cambria Math" w:hAnsi="Cambria Math" w:cs="Times New Roman"/>
                    <w:szCs w:val="24"/>
                  </w:rPr>
                  <m:t>1</m:t>
                </w:del>
              </m:r>
            </m:sub>
            <m:sup>
              <m:r>
                <w:del w:id="225" w:author="Vanessa Maybruck" w:date="2026-02-09T17:08:00Z" w16du:dateUtc="2026-02-10T00:08:00Z">
                  <w:rPr>
                    <w:rFonts w:ascii="Cambria Math" w:hAnsi="Cambria Math" w:cs="Times New Roman"/>
                    <w:szCs w:val="24"/>
                  </w:rPr>
                  <m:t>r</m:t>
                </w:del>
              </m:r>
            </m:sup>
            <m:e>
              <m:f>
                <m:fPr>
                  <m:ctrlPr>
                    <w:del w:id="226" w:author="Vanessa Maybruck" w:date="2026-02-09T17:08:00Z" w16du:dateUtc="2026-02-10T00:08:00Z">
                      <w:rPr>
                        <w:rFonts w:ascii="Cambria Math" w:hAnsi="Cambria Math" w:cs="Times New Roman"/>
                        <w:i/>
                        <w:szCs w:val="24"/>
                      </w:rPr>
                    </w:del>
                  </m:ctrlPr>
                </m:fPr>
                <m:num>
                  <m:r>
                    <w:del w:id="227" w:author="Vanessa Maybruck" w:date="2026-02-09T17:08:00Z" w16du:dateUtc="2026-02-10T00:08:00Z">
                      <w:rPr>
                        <w:rFonts w:ascii="Cambria Math" w:hAnsi="Cambria Math" w:cs="Times New Roman"/>
                        <w:szCs w:val="24"/>
                      </w:rPr>
                      <m:t>aq</m:t>
                    </w:del>
                  </m:r>
                </m:num>
                <m:den>
                  <m:r>
                    <w:del w:id="228" w:author="Vanessa Maybruck" w:date="2026-02-09T17:08:00Z" w16du:dateUtc="2026-02-10T00:08:00Z">
                      <w:rPr>
                        <w:rFonts w:ascii="Cambria Math" w:hAnsi="Cambria Math" w:cs="Times New Roman"/>
                        <w:szCs w:val="24"/>
                      </w:rPr>
                      <m:t>d</m:t>
                    </w:del>
                  </m:r>
                </m:den>
              </m:f>
            </m:e>
          </m:nary>
        </m:oMath>
      </m:oMathPara>
    </w:p>
    <w:p w14:paraId="62DEF4CA" w14:textId="0B90D204" w:rsidR="00F62CB2" w:rsidRPr="0069625A" w:rsidRDefault="00000000" w:rsidP="0069625A">
      <w:pPr>
        <w:spacing w:line="480" w:lineRule="auto"/>
        <w:rPr>
          <w:rFonts w:eastAsiaTheme="minorEastAsia" w:cs="Times New Roman"/>
          <w:szCs w:val="24"/>
          <w:rPrChange w:id="229" w:author="Vanessa Maybruck" w:date="2026-02-09T17:15:00Z" w16du:dateUtc="2026-02-10T00:15:00Z">
            <w:rPr>
              <w:rFonts w:cs="Times New Roman"/>
              <w:szCs w:val="24"/>
            </w:rPr>
          </w:rPrChange>
        </w:rPr>
      </w:pPr>
      <m:oMathPara>
        <m:oMath>
          <m:eqArr>
            <m:eqArrPr>
              <m:maxDist m:val="1"/>
              <m:ctrlPr>
                <w:ins w:id="230" w:author="Vanessa Maybruck" w:date="2026-02-09T17:10:00Z" w16du:dateUtc="2026-02-10T00:10:00Z">
                  <w:rPr>
                    <w:rFonts w:ascii="Cambria Math" w:eastAsiaTheme="minorEastAsia" w:hAnsi="Cambria Math" w:cs="Times New Roman"/>
                    <w:i/>
                    <w:szCs w:val="24"/>
                  </w:rPr>
                </w:ins>
              </m:ctrlPr>
            </m:eqArrPr>
            <m:e>
              <m:r>
                <w:ins w:id="231" w:author="Vanessa Maybruck" w:date="2026-02-09T17:10:00Z" w16du:dateUtc="2026-02-10T00:10:00Z">
                  <w:rPr>
                    <w:rFonts w:ascii="Cambria Math" w:hAnsi="Cambria Math" w:cs="Times New Roman"/>
                    <w:szCs w:val="24"/>
                  </w:rPr>
                  <m:t>M=</m:t>
                </w:ins>
              </m:r>
              <m:f>
                <m:fPr>
                  <m:ctrlPr>
                    <w:ins w:id="232" w:author="Vanessa Maybruck" w:date="2026-02-09T17:14:00Z" w16du:dateUtc="2026-02-10T00:14:00Z">
                      <w:rPr>
                        <w:rFonts w:ascii="Cambria Math" w:hAnsi="Cambria Math" w:cs="Times New Roman"/>
                        <w:i/>
                        <w:szCs w:val="24"/>
                      </w:rPr>
                    </w:ins>
                  </m:ctrlPr>
                </m:fPr>
                <m:num>
                  <m:r>
                    <w:ins w:id="233" w:author="Vanessa Maybruck" w:date="2026-02-09T17:14:00Z" w16du:dateUtc="2026-02-10T00:14:00Z">
                      <w:rPr>
                        <w:rFonts w:ascii="Cambria Math" w:hAnsi="Cambria Math" w:cs="Times New Roman"/>
                        <w:szCs w:val="24"/>
                      </w:rPr>
                      <m:t>e</m:t>
                    </w:ins>
                  </m:r>
                </m:num>
                <m:den>
                  <m:r>
                    <w:ins w:id="234" w:author="Vanessa Maybruck" w:date="2026-02-09T17:14:00Z" w16du:dateUtc="2026-02-10T00:14:00Z">
                      <w:rPr>
                        <w:rFonts w:ascii="Cambria Math" w:hAnsi="Cambria Math" w:cs="Times New Roman"/>
                        <w:szCs w:val="24"/>
                      </w:rPr>
                      <m:t>r</m:t>
                    </w:ins>
                  </m:r>
                </m:den>
              </m:f>
              <m:nary>
                <m:naryPr>
                  <m:chr m:val="∑"/>
                  <m:limLoc m:val="undOvr"/>
                  <m:ctrlPr>
                    <w:ins w:id="235" w:author="Vanessa Maybruck" w:date="2026-02-09T17:14:00Z" w16du:dateUtc="2026-02-10T00:14:00Z">
                      <w:rPr>
                        <w:rFonts w:ascii="Cambria Math" w:hAnsi="Cambria Math" w:cs="Times New Roman"/>
                        <w:i/>
                        <w:szCs w:val="24"/>
                      </w:rPr>
                    </w:ins>
                  </m:ctrlPr>
                </m:naryPr>
                <m:sub>
                  <m:r>
                    <w:ins w:id="236" w:author="Vanessa Maybruck" w:date="2026-02-09T17:14:00Z" w16du:dateUtc="2026-02-10T00:14:00Z">
                      <w:rPr>
                        <w:rFonts w:ascii="Cambria Math" w:hAnsi="Cambria Math" w:cs="Times New Roman"/>
                        <w:szCs w:val="24"/>
                      </w:rPr>
                      <m:t>1</m:t>
                    </w:ins>
                  </m:r>
                </m:sub>
                <m:sup>
                  <m:r>
                    <w:ins w:id="237" w:author="Vanessa Maybruck" w:date="2026-02-09T17:14:00Z" w16du:dateUtc="2026-02-10T00:14:00Z">
                      <w:rPr>
                        <w:rFonts w:ascii="Cambria Math" w:hAnsi="Cambria Math" w:cs="Times New Roman"/>
                        <w:szCs w:val="24"/>
                      </w:rPr>
                      <m:t>r</m:t>
                    </w:ins>
                  </m:r>
                </m:sup>
                <m:e>
                  <m:f>
                    <m:fPr>
                      <m:ctrlPr>
                        <w:ins w:id="238" w:author="Vanessa Maybruck" w:date="2026-02-09T17:15:00Z" w16du:dateUtc="2026-02-10T00:15:00Z">
                          <w:rPr>
                            <w:rFonts w:ascii="Cambria Math" w:hAnsi="Cambria Math" w:cs="Times New Roman"/>
                            <w:i/>
                            <w:szCs w:val="24"/>
                          </w:rPr>
                        </w:ins>
                      </m:ctrlPr>
                    </m:fPr>
                    <m:num>
                      <m:r>
                        <w:ins w:id="239" w:author="Vanessa Maybruck" w:date="2026-02-09T17:15:00Z" w16du:dateUtc="2026-02-10T00:15:00Z">
                          <w:rPr>
                            <w:rFonts w:ascii="Cambria Math" w:hAnsi="Cambria Math" w:cs="Times New Roman"/>
                            <w:szCs w:val="24"/>
                          </w:rPr>
                          <m:t>aq</m:t>
                        </w:ins>
                      </m:r>
                    </m:num>
                    <m:den>
                      <m:r>
                        <w:ins w:id="240" w:author="Vanessa Maybruck" w:date="2026-02-09T17:15:00Z" w16du:dateUtc="2026-02-10T00:15:00Z">
                          <w:rPr>
                            <w:rFonts w:ascii="Cambria Math" w:hAnsi="Cambria Math" w:cs="Times New Roman"/>
                            <w:szCs w:val="24"/>
                          </w:rPr>
                          <m:t>d</m:t>
                        </w:ins>
                      </m:r>
                    </m:den>
                  </m:f>
                </m:e>
              </m:nary>
              <m:r>
                <w:ins w:id="241" w:author="Vanessa Maybruck" w:date="2026-02-09T17:10:00Z" w16du:dateUtc="2026-02-10T00:10:00Z">
                  <w:rPr>
                    <w:rFonts w:ascii="Cambria Math" w:hAnsi="Cambria Math" w:cs="Times New Roman"/>
                    <w:szCs w:val="24"/>
                  </w:rPr>
                  <m:t>#</m:t>
                </w:ins>
              </m:r>
              <m:d>
                <m:dPr>
                  <m:ctrlPr>
                    <w:ins w:id="242" w:author="Vanessa Maybruck" w:date="2026-02-09T17:10:00Z" w16du:dateUtc="2026-02-10T00:10:00Z">
                      <w:rPr>
                        <w:rFonts w:ascii="Cambria Math" w:eastAsiaTheme="minorEastAsia" w:hAnsi="Cambria Math" w:cs="Times New Roman"/>
                        <w:i/>
                        <w:szCs w:val="24"/>
                      </w:rPr>
                    </w:ins>
                  </m:ctrlPr>
                </m:dPr>
                <m:e>
                  <m:r>
                    <w:ins w:id="243" w:author="Vanessa Maybruck" w:date="2026-02-09T17:10:00Z" w16du:dateUtc="2026-02-10T00:10:00Z">
                      <w:rPr>
                        <w:rFonts w:ascii="Cambria Math" w:eastAsiaTheme="minorEastAsia" w:hAnsi="Cambria Math" w:cs="Times New Roman"/>
                        <w:szCs w:val="24"/>
                      </w:rPr>
                      <m:t>S1</m:t>
                    </w:ins>
                  </m:r>
                </m:e>
              </m:d>
              <m:ctrlPr>
                <w:ins w:id="244" w:author="Vanessa Maybruck" w:date="2026-02-09T17:10:00Z" w16du:dateUtc="2026-02-10T00:10:00Z">
                  <w:rPr>
                    <w:rFonts w:ascii="Cambria Math" w:hAnsi="Cambria Math" w:cs="Times New Roman"/>
                    <w:i/>
                    <w:szCs w:val="24"/>
                  </w:rPr>
                </w:ins>
              </m:ctrlPr>
            </m:e>
          </m:eqArr>
        </m:oMath>
      </m:oMathPara>
    </w:p>
    <w:p w14:paraId="48F6FE02" w14:textId="4C81B394" w:rsidR="00F82CDE" w:rsidRPr="00B85067" w:rsidDel="003E6A11" w:rsidRDefault="00F82CDE" w:rsidP="00F82CDE">
      <w:pPr>
        <w:spacing w:line="480" w:lineRule="auto"/>
        <w:rPr>
          <w:del w:id="245" w:author="Vanessa Maybruck" w:date="2026-02-09T17:18:00Z" w16du:dateUtc="2026-02-10T00:18:00Z"/>
          <w:rFonts w:cs="Times New Roman"/>
          <w:szCs w:val="24"/>
        </w:rPr>
      </w:pPr>
      <w:r w:rsidRPr="00B85067">
        <w:rPr>
          <w:rFonts w:cs="Times New Roman"/>
          <w:szCs w:val="24"/>
        </w:rPr>
        <w:lastRenderedPageBreak/>
        <w:t xml:space="preserve">where </w:t>
      </w:r>
      <w:r w:rsidR="00DD42D4">
        <w:rPr>
          <w:rFonts w:cs="Times New Roman"/>
          <w:szCs w:val="24"/>
        </w:rPr>
        <w:t xml:space="preserve">e is the </w:t>
      </w:r>
      <w:r w:rsidR="00DF0B2E">
        <w:rPr>
          <w:rFonts w:cs="Times New Roman"/>
          <w:szCs w:val="24"/>
        </w:rPr>
        <w:t xml:space="preserve">excretion fraction for the given pharmaceutical and administration route, </w:t>
      </w:r>
      <w:r w:rsidRPr="00B85067">
        <w:rPr>
          <w:rFonts w:cs="Times New Roman"/>
          <w:szCs w:val="24"/>
        </w:rPr>
        <w:t>r is the number of prescriptions of each pharmaceutical, a is the mass of API per dose,</w:t>
      </w:r>
      <w:r w:rsidR="006A582F" w:rsidRPr="00B85067">
        <w:rPr>
          <w:rFonts w:cs="Times New Roman"/>
          <w:szCs w:val="24"/>
        </w:rPr>
        <w:t xml:space="preserve"> </w:t>
      </w:r>
      <w:r w:rsidRPr="00B85067">
        <w:rPr>
          <w:rFonts w:cs="Times New Roman"/>
          <w:szCs w:val="24"/>
        </w:rPr>
        <w:t>q is the quantity of doses in each prescription, and d is the supply of medication in days.</w:t>
      </w:r>
      <w:r w:rsidR="00794118" w:rsidRPr="00B85067">
        <w:rPr>
          <w:rFonts w:cs="Times New Roman"/>
          <w:szCs w:val="24"/>
        </w:rPr>
        <w:t xml:space="preserve"> </w:t>
      </w:r>
      <w:r w:rsidRPr="00B85067">
        <w:rPr>
          <w:rFonts w:cs="Times New Roman"/>
          <w:szCs w:val="24"/>
        </w:rPr>
        <w:t>The average duration of prescription for each pharmaceutical was computed by averaging the medication supply column in the MEPS data for each pharmaceutical</w:t>
      </w:r>
      <w:r w:rsidR="00172FCB">
        <w:rPr>
          <w:rFonts w:cs="Times New Roman"/>
          <w:szCs w:val="24"/>
        </w:rPr>
        <w:t>. T</w:t>
      </w:r>
      <w:r w:rsidRPr="00B85067">
        <w:rPr>
          <w:rFonts w:cs="Times New Roman"/>
          <w:szCs w:val="24"/>
        </w:rPr>
        <w:t>he number of prescriptions per pharmaceutical was computed by summing the prescription events associated with each pharmaceutical.</w:t>
      </w:r>
      <w:r w:rsidR="00230DBD">
        <w:rPr>
          <w:rFonts w:cs="Times New Roman"/>
          <w:szCs w:val="24"/>
        </w:rPr>
        <w:t xml:space="preserve"> </w:t>
      </w:r>
    </w:p>
    <w:p w14:paraId="08558063" w14:textId="77777777" w:rsidR="00572A68" w:rsidDel="003E6A11" w:rsidRDefault="00572A68" w:rsidP="00F82CDE">
      <w:pPr>
        <w:spacing w:line="480" w:lineRule="auto"/>
        <w:rPr>
          <w:del w:id="246" w:author="Vanessa Maybruck" w:date="2026-02-09T17:18:00Z" w16du:dateUtc="2026-02-10T00:18:00Z"/>
          <w:rFonts w:cs="Times New Roman"/>
          <w:b/>
          <w:bCs/>
          <w:szCs w:val="24"/>
        </w:rPr>
      </w:pPr>
    </w:p>
    <w:p w14:paraId="380443F8" w14:textId="77777777" w:rsidR="00572A68" w:rsidRDefault="00572A68" w:rsidP="00F82CDE">
      <w:pPr>
        <w:spacing w:line="480" w:lineRule="auto"/>
        <w:rPr>
          <w:rFonts w:cs="Times New Roman"/>
          <w:b/>
          <w:bCs/>
          <w:szCs w:val="24"/>
        </w:rPr>
      </w:pPr>
    </w:p>
    <w:p w14:paraId="065577BC" w14:textId="77777777" w:rsidR="00572A68" w:rsidDel="003E6A11" w:rsidRDefault="00572A68" w:rsidP="00F82CDE">
      <w:pPr>
        <w:spacing w:line="480" w:lineRule="auto"/>
        <w:rPr>
          <w:del w:id="247" w:author="Vanessa Maybruck" w:date="2026-02-09T17:18:00Z" w16du:dateUtc="2026-02-10T00:18:00Z"/>
          <w:rFonts w:cs="Times New Roman"/>
          <w:b/>
          <w:bCs/>
          <w:szCs w:val="24"/>
        </w:rPr>
      </w:pPr>
    </w:p>
    <w:p w14:paraId="6332E532" w14:textId="77777777" w:rsidR="00572A68" w:rsidDel="003E6A11" w:rsidRDefault="00572A68" w:rsidP="00F82CDE">
      <w:pPr>
        <w:spacing w:line="480" w:lineRule="auto"/>
        <w:rPr>
          <w:del w:id="248" w:author="Vanessa Maybruck" w:date="2026-02-09T17:18:00Z" w16du:dateUtc="2026-02-10T00:18:00Z"/>
          <w:rFonts w:cs="Times New Roman"/>
          <w:b/>
          <w:bCs/>
          <w:szCs w:val="24"/>
        </w:rPr>
      </w:pPr>
    </w:p>
    <w:p w14:paraId="4CDD1F9B" w14:textId="77777777" w:rsidR="00572A68" w:rsidDel="003E6A11" w:rsidRDefault="00572A68" w:rsidP="00F82CDE">
      <w:pPr>
        <w:spacing w:line="480" w:lineRule="auto"/>
        <w:rPr>
          <w:del w:id="249" w:author="Vanessa Maybruck" w:date="2026-02-09T17:18:00Z" w16du:dateUtc="2026-02-10T00:18:00Z"/>
          <w:rFonts w:cs="Times New Roman"/>
          <w:b/>
          <w:bCs/>
          <w:szCs w:val="24"/>
        </w:rPr>
      </w:pPr>
    </w:p>
    <w:p w14:paraId="0C6F80F0" w14:textId="77777777" w:rsidR="00572A68" w:rsidDel="003E6A11" w:rsidRDefault="00572A68" w:rsidP="00F82CDE">
      <w:pPr>
        <w:spacing w:line="480" w:lineRule="auto"/>
        <w:rPr>
          <w:del w:id="250" w:author="Vanessa Maybruck" w:date="2026-02-09T17:18:00Z" w16du:dateUtc="2026-02-10T00:18:00Z"/>
          <w:rFonts w:cs="Times New Roman"/>
          <w:b/>
          <w:bCs/>
          <w:szCs w:val="24"/>
        </w:rPr>
      </w:pPr>
    </w:p>
    <w:p w14:paraId="16FE5C2E" w14:textId="77777777" w:rsidR="003F72DA" w:rsidDel="003E6A11" w:rsidRDefault="003F72DA" w:rsidP="00197B9A">
      <w:pPr>
        <w:spacing w:line="480" w:lineRule="auto"/>
        <w:rPr>
          <w:del w:id="251" w:author="Vanessa Maybruck" w:date="2026-02-09T17:18:00Z" w16du:dateUtc="2026-02-10T00:18:00Z"/>
          <w:rFonts w:cs="Times New Roman"/>
          <w:szCs w:val="24"/>
        </w:rPr>
      </w:pPr>
    </w:p>
    <w:p w14:paraId="1D3D2360" w14:textId="77777777" w:rsidR="00197B9A" w:rsidDel="003E6A11" w:rsidRDefault="00197B9A" w:rsidP="003F72DA">
      <w:pPr>
        <w:spacing w:line="480" w:lineRule="auto"/>
        <w:rPr>
          <w:del w:id="252" w:author="Vanessa Maybruck" w:date="2026-02-09T17:18:00Z" w16du:dateUtc="2026-02-10T00:18:00Z"/>
          <w:rFonts w:cs="Times New Roman"/>
          <w:szCs w:val="24"/>
        </w:rPr>
      </w:pPr>
    </w:p>
    <w:p w14:paraId="3AB147BB" w14:textId="572E1088" w:rsidR="003F72DA" w:rsidRDefault="003F72DA" w:rsidP="003F72DA">
      <w:pPr>
        <w:spacing w:line="480" w:lineRule="auto"/>
        <w:rPr>
          <w:rFonts w:cs="Times New Roman"/>
          <w:szCs w:val="24"/>
        </w:rPr>
      </w:pPr>
      <w:r w:rsidRPr="00B85067">
        <w:rPr>
          <w:rFonts w:cs="Times New Roman"/>
          <w:b/>
          <w:bCs/>
          <w:szCs w:val="24"/>
        </w:rPr>
        <w:t>Text S</w:t>
      </w:r>
      <w:r w:rsidR="00197B9A">
        <w:rPr>
          <w:rFonts w:cs="Times New Roman"/>
          <w:b/>
          <w:bCs/>
          <w:szCs w:val="24"/>
        </w:rPr>
        <w:t>6</w:t>
      </w:r>
      <w:r w:rsidRPr="00B85067">
        <w:rPr>
          <w:rFonts w:cs="Times New Roman"/>
          <w:b/>
          <w:bCs/>
          <w:szCs w:val="24"/>
        </w:rPr>
        <w:t>.</w:t>
      </w:r>
      <w:r>
        <w:rPr>
          <w:rFonts w:cs="Times New Roman"/>
          <w:b/>
          <w:bCs/>
          <w:szCs w:val="24"/>
        </w:rPr>
        <w:t xml:space="preserve"> </w:t>
      </w:r>
      <w:r>
        <w:rPr>
          <w:rFonts w:cs="Times New Roman"/>
          <w:szCs w:val="24"/>
        </w:rPr>
        <w:t>Additional details on dataset generated from the PRISMA literature search.</w:t>
      </w:r>
    </w:p>
    <w:p w14:paraId="3E1992DF" w14:textId="77777777" w:rsidR="003F72DA" w:rsidRDefault="003F72DA" w:rsidP="003F72DA">
      <w:pPr>
        <w:pStyle w:val="ListParagraph"/>
        <w:numPr>
          <w:ilvl w:val="0"/>
          <w:numId w:val="9"/>
        </w:numPr>
        <w:spacing w:line="480" w:lineRule="auto"/>
        <w:rPr>
          <w:rFonts w:cs="Times New Roman"/>
          <w:szCs w:val="24"/>
        </w:rPr>
      </w:pPr>
      <w:r w:rsidRPr="00E04694">
        <w:rPr>
          <w:rFonts w:cs="Times New Roman"/>
          <w:szCs w:val="24"/>
        </w:rPr>
        <w:t>The literature-reported influent concentrations are often average or median concentration values reported in the papers. If a range is reported, the average concentration value is used. If the minimum concentration is ND, then the maximum value is used. When ranges are too large to have a meaningful average, they are excluded (there is one case where this occurs with a range of 78-10900 ng/L).</w:t>
      </w:r>
    </w:p>
    <w:p w14:paraId="762448DA" w14:textId="77777777" w:rsidR="003F72DA" w:rsidRDefault="003F72DA" w:rsidP="003F72DA">
      <w:pPr>
        <w:pStyle w:val="ListParagraph"/>
        <w:numPr>
          <w:ilvl w:val="0"/>
          <w:numId w:val="9"/>
        </w:numPr>
        <w:spacing w:line="480" w:lineRule="auto"/>
        <w:rPr>
          <w:rFonts w:cs="Times New Roman"/>
          <w:szCs w:val="24"/>
        </w:rPr>
      </w:pPr>
      <w:proofErr w:type="gramStart"/>
      <w:r w:rsidRPr="00E04694">
        <w:rPr>
          <w:rFonts w:cs="Times New Roman"/>
          <w:szCs w:val="24"/>
        </w:rPr>
        <w:t>Influent</w:t>
      </w:r>
      <w:proofErr w:type="gramEnd"/>
      <w:r w:rsidRPr="00E04694">
        <w:rPr>
          <w:rFonts w:cs="Times New Roman"/>
          <w:szCs w:val="24"/>
        </w:rPr>
        <w:t xml:space="preserve"> from hospitals and landfill leachate are included in the literature-reported data and may be higher than influent from other sources (e.g., residential use). However, the hospital and landfill streams still enter the municipal wastewater flow and therefore are still included.</w:t>
      </w:r>
    </w:p>
    <w:p w14:paraId="690BDD36" w14:textId="77777777" w:rsidR="003F72DA" w:rsidRPr="009A12A1" w:rsidRDefault="003F72DA" w:rsidP="003F72DA">
      <w:pPr>
        <w:pStyle w:val="ListParagraph"/>
        <w:numPr>
          <w:ilvl w:val="0"/>
          <w:numId w:val="9"/>
        </w:numPr>
        <w:spacing w:line="480" w:lineRule="auto"/>
        <w:rPr>
          <w:rFonts w:cs="Times New Roman"/>
          <w:szCs w:val="24"/>
        </w:rPr>
      </w:pPr>
      <w:r w:rsidRPr="009A12A1">
        <w:rPr>
          <w:rFonts w:cs="Times New Roman"/>
          <w:szCs w:val="24"/>
        </w:rPr>
        <w:t xml:space="preserve">Pseudoephedrine + ephedrine refers to reports of these pharmaceuticals combined, which are assumed to be 50% pseudoephedrine and 50% ephedrine. These assumptions are carried out in the </w:t>
      </w:r>
      <w:proofErr w:type="spellStart"/>
      <w:proofErr w:type="gramStart"/>
      <w:r w:rsidRPr="009A12A1">
        <w:rPr>
          <w:rFonts w:cs="Times New Roman"/>
          <w:szCs w:val="24"/>
        </w:rPr>
        <w:t>pharmflush.R</w:t>
      </w:r>
      <w:proofErr w:type="spellEnd"/>
      <w:proofErr w:type="gramEnd"/>
      <w:r w:rsidRPr="009A12A1">
        <w:rPr>
          <w:rFonts w:cs="Times New Roman"/>
          <w:szCs w:val="24"/>
        </w:rPr>
        <w:t xml:space="preserve"> script and only pseudoephedrine is retained.</w:t>
      </w:r>
      <w:r w:rsidRPr="009A12A1">
        <w:rPr>
          <w:rFonts w:cs="Times New Roman"/>
          <w:szCs w:val="24"/>
          <w:vertAlign w:val="superscript"/>
        </w:rPr>
        <w:t xml:space="preserve"> </w:t>
      </w:r>
      <w:r w:rsidRPr="009A12A1">
        <w:rPr>
          <w:rFonts w:cs="Times New Roman"/>
          <w:szCs w:val="24"/>
        </w:rPr>
        <w:t xml:space="preserve">Ephedrine is not included in </w:t>
      </w:r>
      <w:proofErr w:type="spellStart"/>
      <w:r w:rsidRPr="009A12A1">
        <w:rPr>
          <w:rFonts w:cs="Times New Roman"/>
          <w:szCs w:val="24"/>
        </w:rPr>
        <w:t>PharmFlush</w:t>
      </w:r>
      <w:proofErr w:type="spellEnd"/>
      <w:r w:rsidRPr="009A12A1">
        <w:rPr>
          <w:rFonts w:cs="Times New Roman"/>
          <w:szCs w:val="24"/>
        </w:rPr>
        <w:t>.</w:t>
      </w:r>
    </w:p>
    <w:p w14:paraId="086BE765" w14:textId="400D95C4" w:rsidR="00684024" w:rsidDel="003E6A11" w:rsidRDefault="00684024" w:rsidP="00970687">
      <w:pPr>
        <w:spacing w:line="480" w:lineRule="auto"/>
        <w:ind w:hanging="720"/>
        <w:rPr>
          <w:del w:id="253" w:author="Vanessa Maybruck" w:date="2026-02-09T17:18:00Z" w16du:dateUtc="2026-02-10T00:18:00Z"/>
          <w:rFonts w:cs="Times New Roman"/>
          <w:b/>
          <w:bCs/>
          <w:szCs w:val="24"/>
        </w:rPr>
      </w:pPr>
      <w:del w:id="254" w:author="Vanessa Maybruck" w:date="2026-02-09T17:18:00Z" w16du:dateUtc="2026-02-10T00:18:00Z">
        <w:r w:rsidRPr="00B85067" w:rsidDel="003E6A11">
          <w:rPr>
            <w:rFonts w:cs="Times New Roman"/>
            <w:b/>
            <w:bCs/>
            <w:szCs w:val="24"/>
          </w:rPr>
          <w:br w:type="page"/>
        </w:r>
      </w:del>
    </w:p>
    <w:p w14:paraId="5C413515" w14:textId="74A806BC" w:rsidR="002B29A5" w:rsidRPr="002A025A" w:rsidRDefault="0032638A">
      <w:pPr>
        <w:spacing w:line="480" w:lineRule="auto"/>
        <w:ind w:hanging="720"/>
        <w:rPr>
          <w:rFonts w:cs="Times New Roman"/>
          <w:szCs w:val="24"/>
        </w:rPr>
        <w:pPrChange w:id="255" w:author="Vanessa Maybruck" w:date="2026-02-09T17:18:00Z" w16du:dateUtc="2026-02-10T00:18:00Z">
          <w:pPr>
            <w:spacing w:line="480" w:lineRule="auto"/>
          </w:pPr>
        </w:pPrChange>
      </w:pPr>
      <w:r>
        <w:rPr>
          <w:rFonts w:cs="Times New Roman"/>
          <w:b/>
          <w:bCs/>
          <w:szCs w:val="24"/>
        </w:rPr>
        <w:t xml:space="preserve">Text S7. </w:t>
      </w:r>
      <w:r w:rsidR="002A025A">
        <w:rPr>
          <w:rFonts w:cs="Times New Roman"/>
          <w:szCs w:val="24"/>
        </w:rPr>
        <w:t xml:space="preserve">Full lists of pharmaceuticals exhibiting </w:t>
      </w:r>
      <w:r w:rsidR="00FF22CC">
        <w:rPr>
          <w:rFonts w:cs="Times New Roman"/>
          <w:szCs w:val="24"/>
        </w:rPr>
        <w:t>predicted and/or reported mass loads greater than the NOEL</w:t>
      </w:r>
      <w:r w:rsidR="005A6D1F">
        <w:rPr>
          <w:rFonts w:cs="Times New Roman"/>
          <w:szCs w:val="24"/>
        </w:rPr>
        <w:t xml:space="preserve"> </w:t>
      </w:r>
      <w:r w:rsidR="004A17C4">
        <w:rPr>
          <w:rFonts w:cs="Times New Roman"/>
          <w:szCs w:val="24"/>
        </w:rPr>
        <w:t xml:space="preserve">and for which the predicted mass load for smaller </w:t>
      </w:r>
      <w:proofErr w:type="spellStart"/>
      <w:r w:rsidR="004A17C4">
        <w:rPr>
          <w:rFonts w:cs="Times New Roman"/>
          <w:szCs w:val="24"/>
        </w:rPr>
        <w:t>sewersheds</w:t>
      </w:r>
      <w:proofErr w:type="spellEnd"/>
      <w:r w:rsidR="004A17C4">
        <w:rPr>
          <w:rFonts w:cs="Times New Roman"/>
          <w:szCs w:val="24"/>
        </w:rPr>
        <w:t xml:space="preserve"> exceeds the predicted mass load for larger </w:t>
      </w:r>
      <w:proofErr w:type="spellStart"/>
      <w:r w:rsidR="004A17C4">
        <w:rPr>
          <w:rFonts w:cs="Times New Roman"/>
          <w:szCs w:val="24"/>
        </w:rPr>
        <w:t>sewersheds</w:t>
      </w:r>
      <w:proofErr w:type="spellEnd"/>
      <w:r w:rsidR="004A17C4">
        <w:rPr>
          <w:rFonts w:cs="Times New Roman"/>
          <w:szCs w:val="24"/>
        </w:rPr>
        <w:t>.</w:t>
      </w:r>
    </w:p>
    <w:p w14:paraId="057B89DE" w14:textId="3F7BC66E" w:rsidR="004C6287" w:rsidRDefault="004A17C4" w:rsidP="004C6287">
      <w:pPr>
        <w:spacing w:line="480" w:lineRule="auto"/>
        <w:rPr>
          <w:rFonts w:cs="Times New Roman"/>
          <w:szCs w:val="24"/>
        </w:rPr>
      </w:pPr>
      <w:r>
        <w:rPr>
          <w:rFonts w:cs="Times New Roman"/>
          <w:szCs w:val="24"/>
        </w:rPr>
        <w:lastRenderedPageBreak/>
        <w:t>The following</w:t>
      </w:r>
      <w:r w:rsidR="006A40ED">
        <w:rPr>
          <w:rFonts w:cs="Times New Roman"/>
          <w:szCs w:val="24"/>
        </w:rPr>
        <w:t xml:space="preserve"> 28</w:t>
      </w:r>
      <w:r>
        <w:rPr>
          <w:rFonts w:cs="Times New Roman"/>
          <w:szCs w:val="24"/>
        </w:rPr>
        <w:t xml:space="preserve"> pharmaceuticals have at least one predicted mass load that exceeds at least one NOEL</w:t>
      </w:r>
      <w:r w:rsidR="006A40ED">
        <w:rPr>
          <w:rFonts w:cs="Times New Roman"/>
          <w:szCs w:val="24"/>
        </w:rPr>
        <w:t>:</w:t>
      </w:r>
    </w:p>
    <w:p w14:paraId="451C79BD" w14:textId="77777777" w:rsidR="00D75403" w:rsidRDefault="00D75403" w:rsidP="00D75403">
      <w:pPr>
        <w:pStyle w:val="ListParagraph"/>
        <w:numPr>
          <w:ilvl w:val="0"/>
          <w:numId w:val="11"/>
        </w:numPr>
        <w:spacing w:line="278" w:lineRule="auto"/>
      </w:pPr>
      <w:r>
        <w:t>acetaminophen</w:t>
      </w:r>
    </w:p>
    <w:p w14:paraId="70772DA3" w14:textId="77777777" w:rsidR="00D75403" w:rsidRDefault="00D75403" w:rsidP="00D75403">
      <w:pPr>
        <w:pStyle w:val="ListParagraph"/>
        <w:numPr>
          <w:ilvl w:val="0"/>
          <w:numId w:val="11"/>
        </w:numPr>
        <w:spacing w:line="278" w:lineRule="auto"/>
      </w:pPr>
      <w:r>
        <w:t>amoxicillin</w:t>
      </w:r>
    </w:p>
    <w:p w14:paraId="271EA839" w14:textId="77777777" w:rsidR="00D75403" w:rsidRDefault="00D75403" w:rsidP="00D75403">
      <w:pPr>
        <w:pStyle w:val="ListParagraph"/>
        <w:numPr>
          <w:ilvl w:val="0"/>
          <w:numId w:val="11"/>
        </w:numPr>
        <w:spacing w:line="278" w:lineRule="auto"/>
      </w:pPr>
      <w:r>
        <w:t>atenolol</w:t>
      </w:r>
    </w:p>
    <w:p w14:paraId="5E285CA9" w14:textId="77777777" w:rsidR="00D75403" w:rsidRDefault="00D75403" w:rsidP="00D75403">
      <w:pPr>
        <w:pStyle w:val="ListParagraph"/>
        <w:numPr>
          <w:ilvl w:val="0"/>
          <w:numId w:val="11"/>
        </w:numPr>
        <w:spacing w:line="278" w:lineRule="auto"/>
      </w:pPr>
      <w:proofErr w:type="gramStart"/>
      <w:r>
        <w:t>atorvastatin</w:t>
      </w:r>
      <w:proofErr w:type="gramEnd"/>
    </w:p>
    <w:p w14:paraId="4D77A3F3" w14:textId="77777777" w:rsidR="00D75403" w:rsidRDefault="00D75403" w:rsidP="00D75403">
      <w:pPr>
        <w:pStyle w:val="ListParagraph"/>
        <w:numPr>
          <w:ilvl w:val="0"/>
          <w:numId w:val="11"/>
        </w:numPr>
        <w:spacing w:line="278" w:lineRule="auto"/>
      </w:pPr>
      <w:r>
        <w:t>carbamazepine</w:t>
      </w:r>
    </w:p>
    <w:p w14:paraId="01D971FB" w14:textId="77777777" w:rsidR="00D75403" w:rsidRDefault="00D75403" w:rsidP="00D75403">
      <w:pPr>
        <w:pStyle w:val="ListParagraph"/>
        <w:numPr>
          <w:ilvl w:val="0"/>
          <w:numId w:val="11"/>
        </w:numPr>
        <w:spacing w:line="278" w:lineRule="auto"/>
      </w:pPr>
      <w:r>
        <w:t>citalopram</w:t>
      </w:r>
    </w:p>
    <w:p w14:paraId="0DF64F5A" w14:textId="77777777" w:rsidR="00D75403" w:rsidRDefault="00D75403" w:rsidP="00D75403">
      <w:pPr>
        <w:pStyle w:val="ListParagraph"/>
        <w:numPr>
          <w:ilvl w:val="0"/>
          <w:numId w:val="11"/>
        </w:numPr>
        <w:spacing w:line="278" w:lineRule="auto"/>
      </w:pPr>
      <w:r>
        <w:t>diazepam</w:t>
      </w:r>
    </w:p>
    <w:p w14:paraId="3D4EE6C5" w14:textId="77777777" w:rsidR="00D75403" w:rsidRDefault="00D75403" w:rsidP="00D75403">
      <w:pPr>
        <w:pStyle w:val="ListParagraph"/>
        <w:numPr>
          <w:ilvl w:val="0"/>
          <w:numId w:val="11"/>
        </w:numPr>
        <w:spacing w:line="278" w:lineRule="auto"/>
      </w:pPr>
      <w:r>
        <w:t>diclofenac</w:t>
      </w:r>
    </w:p>
    <w:p w14:paraId="16F7F174" w14:textId="77777777" w:rsidR="00D75403" w:rsidRDefault="00D75403" w:rsidP="00D75403">
      <w:pPr>
        <w:pStyle w:val="ListParagraph"/>
        <w:numPr>
          <w:ilvl w:val="0"/>
          <w:numId w:val="11"/>
        </w:numPr>
        <w:spacing w:line="278" w:lineRule="auto"/>
      </w:pPr>
      <w:r>
        <w:t>enalapril</w:t>
      </w:r>
    </w:p>
    <w:p w14:paraId="40F6B978" w14:textId="77777777" w:rsidR="00D75403" w:rsidRDefault="00D75403" w:rsidP="00D75403">
      <w:pPr>
        <w:pStyle w:val="ListParagraph"/>
        <w:numPr>
          <w:ilvl w:val="0"/>
          <w:numId w:val="11"/>
        </w:numPr>
        <w:spacing w:line="278" w:lineRule="auto"/>
      </w:pPr>
      <w:r>
        <w:t>fluorouracil</w:t>
      </w:r>
    </w:p>
    <w:p w14:paraId="543611A0" w14:textId="77777777" w:rsidR="00D75403" w:rsidRDefault="00D75403" w:rsidP="00D75403">
      <w:pPr>
        <w:pStyle w:val="ListParagraph"/>
        <w:numPr>
          <w:ilvl w:val="0"/>
          <w:numId w:val="11"/>
        </w:numPr>
        <w:spacing w:line="278" w:lineRule="auto"/>
      </w:pPr>
      <w:r>
        <w:t>fluoxetine</w:t>
      </w:r>
    </w:p>
    <w:p w14:paraId="394F0995" w14:textId="77777777" w:rsidR="00D75403" w:rsidRDefault="00D75403" w:rsidP="00D75403">
      <w:pPr>
        <w:pStyle w:val="ListParagraph"/>
        <w:numPr>
          <w:ilvl w:val="0"/>
          <w:numId w:val="11"/>
        </w:numPr>
        <w:spacing w:line="278" w:lineRule="auto"/>
      </w:pPr>
      <w:r>
        <w:t>furosemide</w:t>
      </w:r>
    </w:p>
    <w:p w14:paraId="282F6688" w14:textId="77777777" w:rsidR="00D75403" w:rsidRDefault="00D75403" w:rsidP="00D75403">
      <w:pPr>
        <w:pStyle w:val="ListParagraph"/>
        <w:numPr>
          <w:ilvl w:val="0"/>
          <w:numId w:val="11"/>
        </w:numPr>
        <w:spacing w:line="278" w:lineRule="auto"/>
      </w:pPr>
      <w:r>
        <w:t>gemfibrozil</w:t>
      </w:r>
    </w:p>
    <w:p w14:paraId="3D7D3B3C" w14:textId="77777777" w:rsidR="00D75403" w:rsidRDefault="00D75403" w:rsidP="00D75403">
      <w:pPr>
        <w:pStyle w:val="ListParagraph"/>
        <w:numPr>
          <w:ilvl w:val="0"/>
          <w:numId w:val="11"/>
        </w:numPr>
        <w:spacing w:line="278" w:lineRule="auto"/>
      </w:pPr>
      <w:r>
        <w:t>hydrochlorothiazide</w:t>
      </w:r>
    </w:p>
    <w:p w14:paraId="08563FBF" w14:textId="77777777" w:rsidR="00D75403" w:rsidRDefault="00D75403" w:rsidP="00D75403">
      <w:pPr>
        <w:pStyle w:val="ListParagraph"/>
        <w:numPr>
          <w:ilvl w:val="0"/>
          <w:numId w:val="11"/>
        </w:numPr>
        <w:spacing w:line="278" w:lineRule="auto"/>
      </w:pPr>
      <w:r>
        <w:t>hydrocortisone</w:t>
      </w:r>
    </w:p>
    <w:p w14:paraId="6FD838C8" w14:textId="77777777" w:rsidR="00D75403" w:rsidRDefault="00D75403" w:rsidP="00D75403">
      <w:pPr>
        <w:pStyle w:val="ListParagraph"/>
        <w:numPr>
          <w:ilvl w:val="0"/>
          <w:numId w:val="11"/>
        </w:numPr>
        <w:spacing w:line="278" w:lineRule="auto"/>
      </w:pPr>
      <w:r>
        <w:t>ibuprofen</w:t>
      </w:r>
    </w:p>
    <w:p w14:paraId="55074BEA" w14:textId="77777777" w:rsidR="00D75403" w:rsidRDefault="00D75403" w:rsidP="00D75403">
      <w:pPr>
        <w:pStyle w:val="ListParagraph"/>
        <w:numPr>
          <w:ilvl w:val="0"/>
          <w:numId w:val="11"/>
        </w:numPr>
        <w:spacing w:line="278" w:lineRule="auto"/>
      </w:pPr>
      <w:r>
        <w:t>levonorgestrel</w:t>
      </w:r>
    </w:p>
    <w:p w14:paraId="13F82235" w14:textId="77777777" w:rsidR="00D75403" w:rsidRDefault="00D75403" w:rsidP="00D75403">
      <w:pPr>
        <w:pStyle w:val="ListParagraph"/>
        <w:numPr>
          <w:ilvl w:val="0"/>
          <w:numId w:val="11"/>
        </w:numPr>
        <w:spacing w:line="278" w:lineRule="auto"/>
      </w:pPr>
      <w:r>
        <w:t>losartan</w:t>
      </w:r>
    </w:p>
    <w:p w14:paraId="314508B2" w14:textId="77777777" w:rsidR="00D75403" w:rsidRDefault="00D75403" w:rsidP="00D75403">
      <w:pPr>
        <w:pStyle w:val="ListParagraph"/>
        <w:numPr>
          <w:ilvl w:val="0"/>
          <w:numId w:val="11"/>
        </w:numPr>
        <w:spacing w:line="278" w:lineRule="auto"/>
      </w:pPr>
      <w:r>
        <w:t>metformin</w:t>
      </w:r>
    </w:p>
    <w:p w14:paraId="406B6C68" w14:textId="77777777" w:rsidR="00D75403" w:rsidRDefault="00D75403" w:rsidP="00D75403">
      <w:pPr>
        <w:pStyle w:val="ListParagraph"/>
        <w:numPr>
          <w:ilvl w:val="0"/>
          <w:numId w:val="11"/>
        </w:numPr>
        <w:spacing w:line="278" w:lineRule="auto"/>
      </w:pPr>
      <w:r>
        <w:t>methocarbamol</w:t>
      </w:r>
    </w:p>
    <w:p w14:paraId="742AA027" w14:textId="77777777" w:rsidR="00D75403" w:rsidRDefault="00D75403" w:rsidP="00D75403">
      <w:pPr>
        <w:pStyle w:val="ListParagraph"/>
        <w:numPr>
          <w:ilvl w:val="0"/>
          <w:numId w:val="11"/>
        </w:numPr>
        <w:spacing w:line="278" w:lineRule="auto"/>
      </w:pPr>
      <w:r>
        <w:t>naproxen</w:t>
      </w:r>
    </w:p>
    <w:p w14:paraId="224EF839" w14:textId="77777777" w:rsidR="00D75403" w:rsidRDefault="00D75403" w:rsidP="00D75403">
      <w:pPr>
        <w:pStyle w:val="ListParagraph"/>
        <w:numPr>
          <w:ilvl w:val="0"/>
          <w:numId w:val="11"/>
        </w:numPr>
        <w:spacing w:line="278" w:lineRule="auto"/>
      </w:pPr>
      <w:r>
        <w:t>norethindrone</w:t>
      </w:r>
    </w:p>
    <w:p w14:paraId="4A956684" w14:textId="77777777" w:rsidR="00D75403" w:rsidRDefault="00D75403" w:rsidP="00D75403">
      <w:pPr>
        <w:pStyle w:val="ListParagraph"/>
        <w:numPr>
          <w:ilvl w:val="0"/>
          <w:numId w:val="11"/>
        </w:numPr>
        <w:spacing w:line="278" w:lineRule="auto"/>
      </w:pPr>
      <w:r>
        <w:t>nortriptyline</w:t>
      </w:r>
    </w:p>
    <w:p w14:paraId="608ABE8D" w14:textId="77777777" w:rsidR="00D75403" w:rsidRDefault="00D75403" w:rsidP="00D75403">
      <w:pPr>
        <w:pStyle w:val="ListParagraph"/>
        <w:numPr>
          <w:ilvl w:val="0"/>
          <w:numId w:val="11"/>
        </w:numPr>
        <w:spacing w:line="278" w:lineRule="auto"/>
      </w:pPr>
      <w:proofErr w:type="gramStart"/>
      <w:r>
        <w:t>ranitidine</w:t>
      </w:r>
      <w:proofErr w:type="gramEnd"/>
    </w:p>
    <w:p w14:paraId="45BD16F1" w14:textId="77777777" w:rsidR="00D75403" w:rsidRDefault="00D75403" w:rsidP="00D75403">
      <w:pPr>
        <w:pStyle w:val="ListParagraph"/>
        <w:numPr>
          <w:ilvl w:val="0"/>
          <w:numId w:val="11"/>
        </w:numPr>
        <w:spacing w:line="278" w:lineRule="auto"/>
      </w:pPr>
      <w:r>
        <w:t>simvastatin</w:t>
      </w:r>
    </w:p>
    <w:p w14:paraId="0225EEBA" w14:textId="77777777" w:rsidR="00D75403" w:rsidRDefault="00D75403" w:rsidP="00D75403">
      <w:pPr>
        <w:pStyle w:val="ListParagraph"/>
        <w:numPr>
          <w:ilvl w:val="0"/>
          <w:numId w:val="11"/>
        </w:numPr>
        <w:spacing w:line="278" w:lineRule="auto"/>
      </w:pPr>
      <w:r>
        <w:t>spironolactone</w:t>
      </w:r>
    </w:p>
    <w:p w14:paraId="0443FA84" w14:textId="77777777" w:rsidR="00D75403" w:rsidRDefault="00D75403" w:rsidP="00D75403">
      <w:pPr>
        <w:pStyle w:val="ListParagraph"/>
        <w:numPr>
          <w:ilvl w:val="0"/>
          <w:numId w:val="11"/>
        </w:numPr>
        <w:spacing w:line="278" w:lineRule="auto"/>
      </w:pPr>
      <w:r>
        <w:t>venlafaxine</w:t>
      </w:r>
    </w:p>
    <w:p w14:paraId="3EEE3C20" w14:textId="77777777" w:rsidR="00D75403" w:rsidRDefault="00D75403" w:rsidP="00D75403">
      <w:pPr>
        <w:pStyle w:val="ListParagraph"/>
        <w:numPr>
          <w:ilvl w:val="0"/>
          <w:numId w:val="11"/>
        </w:numPr>
        <w:spacing w:line="278" w:lineRule="auto"/>
      </w:pPr>
      <w:r>
        <w:t>verapamil</w:t>
      </w:r>
    </w:p>
    <w:p w14:paraId="41CB2CC9" w14:textId="65BAD528" w:rsidR="006A40ED" w:rsidRDefault="0027622F" w:rsidP="004C6287">
      <w:pPr>
        <w:spacing w:line="480" w:lineRule="auto"/>
        <w:rPr>
          <w:rFonts w:cs="Times New Roman"/>
          <w:szCs w:val="24"/>
        </w:rPr>
      </w:pPr>
      <w:r>
        <w:rPr>
          <w:rFonts w:cs="Times New Roman"/>
          <w:szCs w:val="24"/>
        </w:rPr>
        <w:t>The following</w:t>
      </w:r>
      <w:r w:rsidR="00534E5D">
        <w:rPr>
          <w:rFonts w:cs="Times New Roman"/>
          <w:szCs w:val="24"/>
        </w:rPr>
        <w:t xml:space="preserve"> 16</w:t>
      </w:r>
      <w:r>
        <w:rPr>
          <w:rFonts w:cs="Times New Roman"/>
          <w:szCs w:val="24"/>
        </w:rPr>
        <w:t xml:space="preserve"> pharmaceuticals have at least o</w:t>
      </w:r>
      <w:r w:rsidR="00534E5D">
        <w:rPr>
          <w:rFonts w:cs="Times New Roman"/>
          <w:szCs w:val="24"/>
        </w:rPr>
        <w:t>ne predicted mass load and at least one reported mass load that exceeds at least one NOEL:</w:t>
      </w:r>
    </w:p>
    <w:p w14:paraId="21373D2F" w14:textId="77777777" w:rsidR="00ED30B5" w:rsidRDefault="00ED30B5" w:rsidP="00ED30B5">
      <w:pPr>
        <w:pStyle w:val="ListParagraph"/>
        <w:numPr>
          <w:ilvl w:val="0"/>
          <w:numId w:val="12"/>
        </w:numPr>
        <w:spacing w:line="278" w:lineRule="auto"/>
      </w:pPr>
      <w:r>
        <w:t>acetaminophen</w:t>
      </w:r>
    </w:p>
    <w:p w14:paraId="5F32FC4E" w14:textId="77777777" w:rsidR="00ED30B5" w:rsidRDefault="00ED30B5" w:rsidP="00ED30B5">
      <w:pPr>
        <w:pStyle w:val="ListParagraph"/>
        <w:numPr>
          <w:ilvl w:val="0"/>
          <w:numId w:val="12"/>
        </w:numPr>
        <w:spacing w:line="278" w:lineRule="auto"/>
      </w:pPr>
      <w:r>
        <w:t>atenolol</w:t>
      </w:r>
    </w:p>
    <w:p w14:paraId="42061A12" w14:textId="77777777" w:rsidR="00ED30B5" w:rsidRDefault="00ED30B5" w:rsidP="00ED30B5">
      <w:pPr>
        <w:pStyle w:val="ListParagraph"/>
        <w:numPr>
          <w:ilvl w:val="0"/>
          <w:numId w:val="12"/>
        </w:numPr>
        <w:spacing w:line="278" w:lineRule="auto"/>
      </w:pPr>
      <w:proofErr w:type="gramStart"/>
      <w:r>
        <w:lastRenderedPageBreak/>
        <w:t>atorvastatin</w:t>
      </w:r>
      <w:proofErr w:type="gramEnd"/>
    </w:p>
    <w:p w14:paraId="7F23074B" w14:textId="77777777" w:rsidR="00ED30B5" w:rsidRDefault="00ED30B5" w:rsidP="00ED30B5">
      <w:pPr>
        <w:pStyle w:val="ListParagraph"/>
        <w:numPr>
          <w:ilvl w:val="0"/>
          <w:numId w:val="12"/>
        </w:numPr>
        <w:spacing w:line="278" w:lineRule="auto"/>
      </w:pPr>
      <w:r>
        <w:t>carbamazepine</w:t>
      </w:r>
    </w:p>
    <w:p w14:paraId="7DDBB184" w14:textId="77777777" w:rsidR="00ED30B5" w:rsidRDefault="00ED30B5" w:rsidP="00ED30B5">
      <w:pPr>
        <w:pStyle w:val="ListParagraph"/>
        <w:numPr>
          <w:ilvl w:val="0"/>
          <w:numId w:val="12"/>
        </w:numPr>
        <w:spacing w:line="278" w:lineRule="auto"/>
      </w:pPr>
      <w:r>
        <w:t>citalopram</w:t>
      </w:r>
    </w:p>
    <w:p w14:paraId="70361D18" w14:textId="77777777" w:rsidR="00ED30B5" w:rsidRDefault="00ED30B5" w:rsidP="00ED30B5">
      <w:pPr>
        <w:pStyle w:val="ListParagraph"/>
        <w:numPr>
          <w:ilvl w:val="0"/>
          <w:numId w:val="12"/>
        </w:numPr>
        <w:spacing w:line="278" w:lineRule="auto"/>
      </w:pPr>
      <w:r>
        <w:t>diclofenac</w:t>
      </w:r>
    </w:p>
    <w:p w14:paraId="67072391" w14:textId="77777777" w:rsidR="00ED30B5" w:rsidRDefault="00ED30B5" w:rsidP="00ED30B5">
      <w:pPr>
        <w:pStyle w:val="ListParagraph"/>
        <w:numPr>
          <w:ilvl w:val="0"/>
          <w:numId w:val="12"/>
        </w:numPr>
        <w:spacing w:line="278" w:lineRule="auto"/>
      </w:pPr>
      <w:r>
        <w:t>fluoxetine</w:t>
      </w:r>
    </w:p>
    <w:p w14:paraId="17EC69A4" w14:textId="77777777" w:rsidR="00ED30B5" w:rsidRDefault="00ED30B5" w:rsidP="00ED30B5">
      <w:pPr>
        <w:pStyle w:val="ListParagraph"/>
        <w:numPr>
          <w:ilvl w:val="0"/>
          <w:numId w:val="12"/>
        </w:numPr>
        <w:spacing w:line="278" w:lineRule="auto"/>
      </w:pPr>
      <w:r>
        <w:t>gemfibrozil</w:t>
      </w:r>
    </w:p>
    <w:p w14:paraId="639D64A2" w14:textId="77777777" w:rsidR="00ED30B5" w:rsidRDefault="00ED30B5" w:rsidP="00ED30B5">
      <w:pPr>
        <w:pStyle w:val="ListParagraph"/>
        <w:numPr>
          <w:ilvl w:val="0"/>
          <w:numId w:val="12"/>
        </w:numPr>
        <w:spacing w:line="278" w:lineRule="auto"/>
      </w:pPr>
      <w:r>
        <w:t>ibuprofen</w:t>
      </w:r>
    </w:p>
    <w:p w14:paraId="282A9390" w14:textId="77777777" w:rsidR="00ED30B5" w:rsidRDefault="00ED30B5" w:rsidP="00ED30B5">
      <w:pPr>
        <w:pStyle w:val="ListParagraph"/>
        <w:numPr>
          <w:ilvl w:val="0"/>
          <w:numId w:val="12"/>
        </w:numPr>
        <w:spacing w:line="278" w:lineRule="auto"/>
      </w:pPr>
      <w:r>
        <w:t>metformin</w:t>
      </w:r>
    </w:p>
    <w:p w14:paraId="046BC6B2" w14:textId="77777777" w:rsidR="00ED30B5" w:rsidRDefault="00ED30B5" w:rsidP="00ED30B5">
      <w:pPr>
        <w:pStyle w:val="ListParagraph"/>
        <w:numPr>
          <w:ilvl w:val="0"/>
          <w:numId w:val="12"/>
        </w:numPr>
        <w:spacing w:line="278" w:lineRule="auto"/>
      </w:pPr>
      <w:r>
        <w:t>methocarbamol</w:t>
      </w:r>
    </w:p>
    <w:p w14:paraId="35B243CD" w14:textId="77777777" w:rsidR="00ED30B5" w:rsidRDefault="00ED30B5" w:rsidP="00ED30B5">
      <w:pPr>
        <w:pStyle w:val="ListParagraph"/>
        <w:numPr>
          <w:ilvl w:val="0"/>
          <w:numId w:val="12"/>
        </w:numPr>
        <w:spacing w:line="278" w:lineRule="auto"/>
      </w:pPr>
      <w:r>
        <w:t>naproxen</w:t>
      </w:r>
    </w:p>
    <w:p w14:paraId="12DFDE9A" w14:textId="77777777" w:rsidR="00ED30B5" w:rsidRDefault="00ED30B5" w:rsidP="00ED30B5">
      <w:pPr>
        <w:pStyle w:val="ListParagraph"/>
        <w:numPr>
          <w:ilvl w:val="0"/>
          <w:numId w:val="12"/>
        </w:numPr>
        <w:spacing w:line="278" w:lineRule="auto"/>
      </w:pPr>
      <w:proofErr w:type="gramStart"/>
      <w:r>
        <w:t>ranitidine</w:t>
      </w:r>
      <w:proofErr w:type="gramEnd"/>
    </w:p>
    <w:p w14:paraId="316B663B" w14:textId="77777777" w:rsidR="00ED30B5" w:rsidRDefault="00ED30B5" w:rsidP="00ED30B5">
      <w:pPr>
        <w:pStyle w:val="ListParagraph"/>
        <w:numPr>
          <w:ilvl w:val="0"/>
          <w:numId w:val="12"/>
        </w:numPr>
        <w:spacing w:line="278" w:lineRule="auto"/>
      </w:pPr>
      <w:r>
        <w:t>simvastatin</w:t>
      </w:r>
    </w:p>
    <w:p w14:paraId="003DA653" w14:textId="77777777" w:rsidR="00ED30B5" w:rsidRDefault="00ED30B5" w:rsidP="00ED30B5">
      <w:pPr>
        <w:pStyle w:val="ListParagraph"/>
        <w:numPr>
          <w:ilvl w:val="0"/>
          <w:numId w:val="12"/>
        </w:numPr>
        <w:spacing w:line="278" w:lineRule="auto"/>
      </w:pPr>
      <w:r>
        <w:t>venlafaxine</w:t>
      </w:r>
    </w:p>
    <w:p w14:paraId="58227D2A" w14:textId="77777777" w:rsidR="00ED30B5" w:rsidRDefault="00ED30B5" w:rsidP="00ED30B5">
      <w:pPr>
        <w:pStyle w:val="ListParagraph"/>
        <w:numPr>
          <w:ilvl w:val="0"/>
          <w:numId w:val="12"/>
        </w:numPr>
        <w:spacing w:line="278" w:lineRule="auto"/>
      </w:pPr>
      <w:r>
        <w:t>verapamil</w:t>
      </w:r>
    </w:p>
    <w:p w14:paraId="1A56CC9A" w14:textId="484627C4" w:rsidR="00534E5D" w:rsidRDefault="00A450CE" w:rsidP="004C6287">
      <w:pPr>
        <w:spacing w:line="480" w:lineRule="auto"/>
        <w:rPr>
          <w:rFonts w:cs="Times New Roman"/>
          <w:szCs w:val="24"/>
        </w:rPr>
      </w:pPr>
      <w:r>
        <w:rPr>
          <w:rFonts w:cs="Times New Roman"/>
          <w:szCs w:val="24"/>
        </w:rPr>
        <w:t>The following 7 pharmaceuticals have predicted mass loads below all NOEL values</w:t>
      </w:r>
      <w:r w:rsidR="00360EE5">
        <w:rPr>
          <w:rFonts w:cs="Times New Roman"/>
          <w:szCs w:val="24"/>
        </w:rPr>
        <w:t xml:space="preserve"> and at least one reported mass load that exceeds at least one NOEL:</w:t>
      </w:r>
    </w:p>
    <w:p w14:paraId="5B84D597" w14:textId="77777777" w:rsidR="00360EE5" w:rsidRDefault="00360EE5" w:rsidP="00360EE5">
      <w:pPr>
        <w:pStyle w:val="ListParagraph"/>
        <w:numPr>
          <w:ilvl w:val="0"/>
          <w:numId w:val="13"/>
        </w:numPr>
        <w:spacing w:line="278" w:lineRule="auto"/>
      </w:pPr>
      <w:r>
        <w:t>ketoprofen</w:t>
      </w:r>
    </w:p>
    <w:p w14:paraId="1202E0F1" w14:textId="77777777" w:rsidR="00360EE5" w:rsidRDefault="00360EE5" w:rsidP="00360EE5">
      <w:pPr>
        <w:pStyle w:val="ListParagraph"/>
        <w:numPr>
          <w:ilvl w:val="0"/>
          <w:numId w:val="13"/>
        </w:numPr>
        <w:spacing w:line="278" w:lineRule="auto"/>
      </w:pPr>
      <w:r>
        <w:t>metoprolol</w:t>
      </w:r>
    </w:p>
    <w:p w14:paraId="137C4449" w14:textId="77777777" w:rsidR="00360EE5" w:rsidRDefault="00360EE5" w:rsidP="00360EE5">
      <w:pPr>
        <w:pStyle w:val="ListParagraph"/>
        <w:numPr>
          <w:ilvl w:val="0"/>
          <w:numId w:val="13"/>
        </w:numPr>
        <w:spacing w:line="278" w:lineRule="auto"/>
      </w:pPr>
      <w:r>
        <w:t>propranolol</w:t>
      </w:r>
    </w:p>
    <w:p w14:paraId="215469FB" w14:textId="77777777" w:rsidR="00360EE5" w:rsidRDefault="00360EE5" w:rsidP="00360EE5">
      <w:pPr>
        <w:pStyle w:val="ListParagraph"/>
        <w:numPr>
          <w:ilvl w:val="0"/>
          <w:numId w:val="13"/>
        </w:numPr>
        <w:spacing w:line="278" w:lineRule="auto"/>
      </w:pPr>
      <w:r>
        <w:t>sertraline</w:t>
      </w:r>
    </w:p>
    <w:p w14:paraId="3E728445" w14:textId="77777777" w:rsidR="00360EE5" w:rsidRDefault="00360EE5" w:rsidP="00360EE5">
      <w:pPr>
        <w:pStyle w:val="ListParagraph"/>
        <w:numPr>
          <w:ilvl w:val="0"/>
          <w:numId w:val="13"/>
        </w:numPr>
        <w:spacing w:line="278" w:lineRule="auto"/>
      </w:pPr>
      <w:r>
        <w:t>sulfamethoxazole</w:t>
      </w:r>
    </w:p>
    <w:p w14:paraId="4A492CD9" w14:textId="77777777" w:rsidR="00360EE5" w:rsidRDefault="00360EE5" w:rsidP="00360EE5">
      <w:pPr>
        <w:pStyle w:val="ListParagraph"/>
        <w:numPr>
          <w:ilvl w:val="0"/>
          <w:numId w:val="13"/>
        </w:numPr>
        <w:spacing w:line="278" w:lineRule="auto"/>
      </w:pPr>
      <w:r>
        <w:t>temazepam</w:t>
      </w:r>
    </w:p>
    <w:p w14:paraId="744A5C3E" w14:textId="77777777" w:rsidR="00360EE5" w:rsidRDefault="00360EE5" w:rsidP="00360EE5">
      <w:pPr>
        <w:pStyle w:val="ListParagraph"/>
        <w:numPr>
          <w:ilvl w:val="0"/>
          <w:numId w:val="13"/>
        </w:numPr>
        <w:spacing w:line="278" w:lineRule="auto"/>
      </w:pPr>
      <w:r>
        <w:t>trimethoprim</w:t>
      </w:r>
    </w:p>
    <w:p w14:paraId="613C25D9" w14:textId="3380B475" w:rsidR="00360EE5" w:rsidRDefault="00F90F4E" w:rsidP="004C6287">
      <w:pPr>
        <w:spacing w:line="480" w:lineRule="auto"/>
        <w:rPr>
          <w:rFonts w:cs="Times New Roman"/>
          <w:szCs w:val="24"/>
        </w:rPr>
      </w:pPr>
      <w:r>
        <w:rPr>
          <w:rFonts w:cs="Times New Roman"/>
          <w:szCs w:val="24"/>
        </w:rPr>
        <w:t xml:space="preserve">The following 14 pharmaceuticals have </w:t>
      </w:r>
      <w:r w:rsidR="00951486">
        <w:rPr>
          <w:rFonts w:cs="Times New Roman"/>
          <w:szCs w:val="24"/>
        </w:rPr>
        <w:t xml:space="preserve">at least one predicted mass load </w:t>
      </w:r>
      <w:proofErr w:type="gramStart"/>
      <w:r w:rsidR="00951486">
        <w:rPr>
          <w:rFonts w:cs="Times New Roman"/>
          <w:szCs w:val="24"/>
        </w:rPr>
        <w:t>exceeding</w:t>
      </w:r>
      <w:proofErr w:type="gramEnd"/>
      <w:r w:rsidR="00951486">
        <w:rPr>
          <w:rFonts w:cs="Times New Roman"/>
          <w:szCs w:val="24"/>
        </w:rPr>
        <w:t xml:space="preserve"> at least one NOEL for smaller </w:t>
      </w:r>
      <w:proofErr w:type="spellStart"/>
      <w:r w:rsidR="00951486">
        <w:rPr>
          <w:rFonts w:cs="Times New Roman"/>
          <w:szCs w:val="24"/>
        </w:rPr>
        <w:t>sewersheds</w:t>
      </w:r>
      <w:proofErr w:type="spellEnd"/>
      <w:r w:rsidR="00951486">
        <w:rPr>
          <w:rFonts w:cs="Times New Roman"/>
          <w:szCs w:val="24"/>
        </w:rPr>
        <w:t xml:space="preserve"> (100 or 1,000 people) with </w:t>
      </w:r>
      <w:r w:rsidR="00185E5F">
        <w:rPr>
          <w:rFonts w:cs="Times New Roman"/>
          <w:szCs w:val="24"/>
        </w:rPr>
        <w:t xml:space="preserve">predicted mass loads for larger </w:t>
      </w:r>
      <w:proofErr w:type="spellStart"/>
      <w:r w:rsidR="00185E5F">
        <w:rPr>
          <w:rFonts w:cs="Times New Roman"/>
          <w:szCs w:val="24"/>
        </w:rPr>
        <w:t>sewersheds</w:t>
      </w:r>
      <w:proofErr w:type="spellEnd"/>
      <w:r w:rsidR="00185E5F">
        <w:rPr>
          <w:rFonts w:cs="Times New Roman"/>
          <w:szCs w:val="24"/>
        </w:rPr>
        <w:t xml:space="preserve"> (100,000 or 1,000,000 people) remaining below all NOEL values:</w:t>
      </w:r>
    </w:p>
    <w:p w14:paraId="4E0B625B" w14:textId="77777777" w:rsidR="00844BA6" w:rsidRDefault="00844BA6" w:rsidP="00844BA6">
      <w:pPr>
        <w:pStyle w:val="ListParagraph"/>
        <w:numPr>
          <w:ilvl w:val="0"/>
          <w:numId w:val="14"/>
        </w:numPr>
        <w:spacing w:line="278" w:lineRule="auto"/>
      </w:pPr>
      <w:r>
        <w:t>acetaminophen</w:t>
      </w:r>
    </w:p>
    <w:p w14:paraId="25C922DA" w14:textId="77777777" w:rsidR="00844BA6" w:rsidRDefault="00844BA6" w:rsidP="00844BA6">
      <w:pPr>
        <w:pStyle w:val="ListParagraph"/>
        <w:numPr>
          <w:ilvl w:val="0"/>
          <w:numId w:val="14"/>
        </w:numPr>
        <w:spacing w:line="278" w:lineRule="auto"/>
      </w:pPr>
      <w:r>
        <w:t>amoxicillin</w:t>
      </w:r>
    </w:p>
    <w:p w14:paraId="304AC2A3" w14:textId="77777777" w:rsidR="00844BA6" w:rsidRDefault="00844BA6" w:rsidP="00844BA6">
      <w:pPr>
        <w:pStyle w:val="ListParagraph"/>
        <w:numPr>
          <w:ilvl w:val="0"/>
          <w:numId w:val="14"/>
        </w:numPr>
        <w:spacing w:line="278" w:lineRule="auto"/>
      </w:pPr>
      <w:r>
        <w:t>citalopram</w:t>
      </w:r>
    </w:p>
    <w:p w14:paraId="3F19BEF5" w14:textId="77777777" w:rsidR="00844BA6" w:rsidRDefault="00844BA6" w:rsidP="00844BA6">
      <w:pPr>
        <w:pStyle w:val="ListParagraph"/>
        <w:numPr>
          <w:ilvl w:val="0"/>
          <w:numId w:val="14"/>
        </w:numPr>
        <w:spacing w:line="278" w:lineRule="auto"/>
      </w:pPr>
      <w:r>
        <w:t>diazepam</w:t>
      </w:r>
    </w:p>
    <w:p w14:paraId="59BF8B61" w14:textId="77777777" w:rsidR="00844BA6" w:rsidRDefault="00844BA6" w:rsidP="00844BA6">
      <w:pPr>
        <w:pStyle w:val="ListParagraph"/>
        <w:numPr>
          <w:ilvl w:val="0"/>
          <w:numId w:val="14"/>
        </w:numPr>
        <w:spacing w:line="278" w:lineRule="auto"/>
      </w:pPr>
      <w:r>
        <w:t>enalapril</w:t>
      </w:r>
    </w:p>
    <w:p w14:paraId="2452E1EE" w14:textId="77777777" w:rsidR="00844BA6" w:rsidRDefault="00844BA6" w:rsidP="00844BA6">
      <w:pPr>
        <w:pStyle w:val="ListParagraph"/>
        <w:numPr>
          <w:ilvl w:val="0"/>
          <w:numId w:val="14"/>
        </w:numPr>
        <w:spacing w:line="278" w:lineRule="auto"/>
      </w:pPr>
      <w:r>
        <w:t>hydrochlorothiazide</w:t>
      </w:r>
    </w:p>
    <w:p w14:paraId="1AB22B33" w14:textId="77777777" w:rsidR="00844BA6" w:rsidRDefault="00844BA6" w:rsidP="00844BA6">
      <w:pPr>
        <w:pStyle w:val="ListParagraph"/>
        <w:numPr>
          <w:ilvl w:val="0"/>
          <w:numId w:val="14"/>
        </w:numPr>
        <w:spacing w:line="278" w:lineRule="auto"/>
      </w:pPr>
      <w:r>
        <w:t>hydrocortisone</w:t>
      </w:r>
    </w:p>
    <w:p w14:paraId="402FFECC" w14:textId="77777777" w:rsidR="00844BA6" w:rsidRDefault="00844BA6" w:rsidP="00844BA6">
      <w:pPr>
        <w:pStyle w:val="ListParagraph"/>
        <w:numPr>
          <w:ilvl w:val="0"/>
          <w:numId w:val="14"/>
        </w:numPr>
        <w:spacing w:line="278" w:lineRule="auto"/>
      </w:pPr>
      <w:r>
        <w:lastRenderedPageBreak/>
        <w:t>levonorgestrel</w:t>
      </w:r>
    </w:p>
    <w:p w14:paraId="0C4EA597" w14:textId="77777777" w:rsidR="00844BA6" w:rsidRDefault="00844BA6" w:rsidP="00844BA6">
      <w:pPr>
        <w:pStyle w:val="ListParagraph"/>
        <w:numPr>
          <w:ilvl w:val="0"/>
          <w:numId w:val="14"/>
        </w:numPr>
        <w:spacing w:line="278" w:lineRule="auto"/>
      </w:pPr>
      <w:r>
        <w:t>losartan</w:t>
      </w:r>
    </w:p>
    <w:p w14:paraId="40333E4A" w14:textId="77777777" w:rsidR="00844BA6" w:rsidRDefault="00844BA6" w:rsidP="00844BA6">
      <w:pPr>
        <w:pStyle w:val="ListParagraph"/>
        <w:numPr>
          <w:ilvl w:val="0"/>
          <w:numId w:val="14"/>
        </w:numPr>
        <w:spacing w:line="278" w:lineRule="auto"/>
      </w:pPr>
      <w:r>
        <w:t>naproxen</w:t>
      </w:r>
    </w:p>
    <w:p w14:paraId="08E96BB6" w14:textId="77777777" w:rsidR="00844BA6" w:rsidRDefault="00844BA6" w:rsidP="00844BA6">
      <w:pPr>
        <w:pStyle w:val="ListParagraph"/>
        <w:numPr>
          <w:ilvl w:val="0"/>
          <w:numId w:val="14"/>
        </w:numPr>
        <w:spacing w:line="278" w:lineRule="auto"/>
      </w:pPr>
      <w:r>
        <w:t>norethindrone</w:t>
      </w:r>
    </w:p>
    <w:p w14:paraId="7DD5DBE3" w14:textId="77777777" w:rsidR="00844BA6" w:rsidRDefault="00844BA6" w:rsidP="00844BA6">
      <w:pPr>
        <w:pStyle w:val="ListParagraph"/>
        <w:numPr>
          <w:ilvl w:val="0"/>
          <w:numId w:val="14"/>
        </w:numPr>
        <w:spacing w:line="278" w:lineRule="auto"/>
      </w:pPr>
      <w:r>
        <w:t>nortriptyline</w:t>
      </w:r>
    </w:p>
    <w:p w14:paraId="10618B34" w14:textId="77777777" w:rsidR="00844BA6" w:rsidRDefault="00844BA6" w:rsidP="00844BA6">
      <w:pPr>
        <w:pStyle w:val="ListParagraph"/>
        <w:numPr>
          <w:ilvl w:val="0"/>
          <w:numId w:val="14"/>
        </w:numPr>
        <w:spacing w:line="278" w:lineRule="auto"/>
      </w:pPr>
      <w:r>
        <w:t>simvastatin</w:t>
      </w:r>
    </w:p>
    <w:p w14:paraId="0926078F" w14:textId="77777777" w:rsidR="00844BA6" w:rsidRDefault="00844BA6" w:rsidP="00844BA6">
      <w:pPr>
        <w:pStyle w:val="ListParagraph"/>
        <w:numPr>
          <w:ilvl w:val="0"/>
          <w:numId w:val="14"/>
        </w:numPr>
        <w:spacing w:line="278" w:lineRule="auto"/>
      </w:pPr>
      <w:r>
        <w:t>venlafaxine</w:t>
      </w:r>
    </w:p>
    <w:p w14:paraId="36CF5B98" w14:textId="77777777" w:rsidR="00185E5F" w:rsidDel="00B7152E" w:rsidRDefault="00185E5F" w:rsidP="004C6287">
      <w:pPr>
        <w:spacing w:line="480" w:lineRule="auto"/>
        <w:rPr>
          <w:del w:id="256" w:author="Vanessa Maybruck" w:date="2026-02-09T17:19:00Z" w16du:dateUtc="2026-02-10T00:19:00Z"/>
          <w:rFonts w:cs="Times New Roman"/>
          <w:szCs w:val="24"/>
        </w:rPr>
      </w:pPr>
    </w:p>
    <w:p w14:paraId="392B0817" w14:textId="77777777" w:rsidR="00B7152E" w:rsidRDefault="00B7152E" w:rsidP="007C7842">
      <w:pPr>
        <w:spacing w:line="480" w:lineRule="auto"/>
        <w:rPr>
          <w:ins w:id="257" w:author="Vanessa Maybruck" w:date="2026-02-09T17:23:00Z" w16du:dateUtc="2026-02-10T00:23:00Z"/>
          <w:rFonts w:cs="Times New Roman"/>
          <w:szCs w:val="24"/>
        </w:rPr>
      </w:pPr>
    </w:p>
    <w:p w14:paraId="39B96D2E" w14:textId="77777777" w:rsidR="00B7152E" w:rsidRDefault="00B7152E" w:rsidP="007C7842">
      <w:pPr>
        <w:spacing w:line="480" w:lineRule="auto"/>
        <w:rPr>
          <w:ins w:id="258" w:author="Vanessa Maybruck" w:date="2026-02-09T17:23:00Z" w16du:dateUtc="2026-02-10T00:23:00Z"/>
          <w:rFonts w:cs="Times New Roman"/>
          <w:szCs w:val="24"/>
        </w:rPr>
      </w:pPr>
    </w:p>
    <w:p w14:paraId="10E20604" w14:textId="77777777" w:rsidR="00B7152E" w:rsidRDefault="00B7152E" w:rsidP="007C7842">
      <w:pPr>
        <w:spacing w:line="480" w:lineRule="auto"/>
        <w:rPr>
          <w:ins w:id="259" w:author="Vanessa Maybruck" w:date="2026-02-09T17:23:00Z" w16du:dateUtc="2026-02-10T00:23:00Z"/>
          <w:rFonts w:cs="Times New Roman"/>
          <w:szCs w:val="24"/>
        </w:rPr>
      </w:pPr>
    </w:p>
    <w:p w14:paraId="4DDDB653" w14:textId="77777777" w:rsidR="00B7152E" w:rsidRDefault="00B7152E" w:rsidP="007C7842">
      <w:pPr>
        <w:spacing w:line="480" w:lineRule="auto"/>
        <w:rPr>
          <w:ins w:id="260" w:author="Vanessa Maybruck" w:date="2026-02-09T17:23:00Z" w16du:dateUtc="2026-02-10T00:23:00Z"/>
          <w:rFonts w:cs="Times New Roman"/>
          <w:szCs w:val="24"/>
        </w:rPr>
      </w:pPr>
    </w:p>
    <w:p w14:paraId="1AC84ECD" w14:textId="77777777" w:rsidR="00B7152E" w:rsidRDefault="00B7152E" w:rsidP="007C7842">
      <w:pPr>
        <w:spacing w:line="480" w:lineRule="auto"/>
        <w:rPr>
          <w:ins w:id="261" w:author="Vanessa Maybruck" w:date="2026-02-09T17:23:00Z" w16du:dateUtc="2026-02-10T00:23:00Z"/>
          <w:rFonts w:cs="Times New Roman"/>
          <w:szCs w:val="24"/>
        </w:rPr>
      </w:pPr>
    </w:p>
    <w:p w14:paraId="5A9FD369" w14:textId="77777777" w:rsidR="00B7152E" w:rsidRDefault="00B7152E" w:rsidP="007C7842">
      <w:pPr>
        <w:spacing w:line="480" w:lineRule="auto"/>
        <w:rPr>
          <w:ins w:id="262" w:author="Vanessa Maybruck" w:date="2026-02-09T17:23:00Z" w16du:dateUtc="2026-02-10T00:23:00Z"/>
          <w:rFonts w:cs="Times New Roman"/>
          <w:szCs w:val="24"/>
        </w:rPr>
      </w:pPr>
    </w:p>
    <w:p w14:paraId="4241D1BE" w14:textId="77777777" w:rsidR="00B7152E" w:rsidRDefault="00B7152E" w:rsidP="007C7842">
      <w:pPr>
        <w:spacing w:line="480" w:lineRule="auto"/>
        <w:rPr>
          <w:ins w:id="263" w:author="Vanessa Maybruck" w:date="2026-02-09T17:23:00Z" w16du:dateUtc="2026-02-10T00:23:00Z"/>
          <w:rFonts w:cs="Times New Roman"/>
          <w:szCs w:val="24"/>
        </w:rPr>
      </w:pPr>
    </w:p>
    <w:p w14:paraId="71E7376A" w14:textId="77777777" w:rsidR="00B7152E" w:rsidRDefault="00B7152E" w:rsidP="007C7842">
      <w:pPr>
        <w:spacing w:line="480" w:lineRule="auto"/>
        <w:rPr>
          <w:ins w:id="264" w:author="Vanessa Maybruck" w:date="2026-02-09T17:23:00Z" w16du:dateUtc="2026-02-10T00:23:00Z"/>
          <w:rFonts w:cs="Times New Roman"/>
          <w:szCs w:val="24"/>
        </w:rPr>
      </w:pPr>
    </w:p>
    <w:p w14:paraId="1B5E41CB" w14:textId="77777777" w:rsidR="00B7152E" w:rsidRDefault="00B7152E" w:rsidP="007C7842">
      <w:pPr>
        <w:spacing w:line="480" w:lineRule="auto"/>
        <w:rPr>
          <w:ins w:id="265" w:author="Vanessa Maybruck" w:date="2026-02-09T17:23:00Z" w16du:dateUtc="2026-02-10T00:23:00Z"/>
          <w:rFonts w:cs="Times New Roman"/>
          <w:szCs w:val="24"/>
        </w:rPr>
      </w:pPr>
    </w:p>
    <w:p w14:paraId="57506FC0" w14:textId="77777777" w:rsidR="00B7152E" w:rsidRDefault="00B7152E" w:rsidP="007C7842">
      <w:pPr>
        <w:spacing w:line="480" w:lineRule="auto"/>
        <w:rPr>
          <w:ins w:id="266" w:author="Vanessa Maybruck" w:date="2026-02-09T17:23:00Z" w16du:dateUtc="2026-02-10T00:23:00Z"/>
          <w:rFonts w:cs="Times New Roman"/>
          <w:szCs w:val="24"/>
        </w:rPr>
      </w:pPr>
    </w:p>
    <w:p w14:paraId="365D351E" w14:textId="77777777" w:rsidR="00B7152E" w:rsidRDefault="00B7152E" w:rsidP="007C7842">
      <w:pPr>
        <w:spacing w:line="480" w:lineRule="auto"/>
        <w:rPr>
          <w:ins w:id="267" w:author="Vanessa Maybruck" w:date="2026-02-09T17:23:00Z" w16du:dateUtc="2026-02-10T00:23:00Z"/>
          <w:rFonts w:cs="Times New Roman"/>
          <w:szCs w:val="24"/>
        </w:rPr>
      </w:pPr>
    </w:p>
    <w:p w14:paraId="38AC9A3B" w14:textId="77777777" w:rsidR="00B7152E" w:rsidRDefault="00B7152E" w:rsidP="007C7842">
      <w:pPr>
        <w:spacing w:line="480" w:lineRule="auto"/>
        <w:rPr>
          <w:ins w:id="268" w:author="Vanessa Maybruck" w:date="2026-02-09T17:23:00Z" w16du:dateUtc="2026-02-10T00:23:00Z"/>
          <w:rFonts w:cs="Times New Roman"/>
          <w:szCs w:val="24"/>
        </w:rPr>
      </w:pPr>
    </w:p>
    <w:p w14:paraId="318AAA51" w14:textId="77777777" w:rsidR="00B7152E" w:rsidRDefault="00B7152E" w:rsidP="007C7842">
      <w:pPr>
        <w:spacing w:line="480" w:lineRule="auto"/>
        <w:rPr>
          <w:ins w:id="269" w:author="Vanessa Maybruck" w:date="2026-02-09T17:23:00Z" w16du:dateUtc="2026-02-10T00:23:00Z"/>
          <w:rFonts w:cs="Times New Roman"/>
          <w:szCs w:val="24"/>
        </w:rPr>
      </w:pPr>
    </w:p>
    <w:p w14:paraId="63281712" w14:textId="77777777" w:rsidR="00B7152E" w:rsidRDefault="00B7152E" w:rsidP="007C7842">
      <w:pPr>
        <w:spacing w:line="480" w:lineRule="auto"/>
        <w:rPr>
          <w:ins w:id="270" w:author="Vanessa Maybruck" w:date="2026-02-09T17:23:00Z" w16du:dateUtc="2026-02-10T00:23:00Z"/>
          <w:rFonts w:cs="Times New Roman"/>
          <w:szCs w:val="24"/>
        </w:rPr>
      </w:pPr>
    </w:p>
    <w:p w14:paraId="426E0D49" w14:textId="77777777" w:rsidR="00654DB6" w:rsidRPr="004A17C4" w:rsidRDefault="00654DB6" w:rsidP="004C6287">
      <w:pPr>
        <w:spacing w:line="480" w:lineRule="auto"/>
        <w:rPr>
          <w:ins w:id="271" w:author="Vanessa Maybruck" w:date="2026-02-09T17:19:00Z" w16du:dateUtc="2026-02-10T00:19:00Z"/>
          <w:rFonts w:cs="Times New Roman"/>
          <w:szCs w:val="24"/>
        </w:rPr>
      </w:pPr>
    </w:p>
    <w:p w14:paraId="08DA6DBB" w14:textId="77777777" w:rsidR="004C6287" w:rsidRPr="00654DB6" w:rsidDel="00654DB6" w:rsidRDefault="004C6287" w:rsidP="004C6287">
      <w:pPr>
        <w:spacing w:line="480" w:lineRule="auto"/>
        <w:rPr>
          <w:del w:id="272" w:author="Vanessa Maybruck" w:date="2026-02-09T17:19:00Z" w16du:dateUtc="2026-02-10T00:19:00Z"/>
          <w:rFonts w:cs="Times New Roman"/>
          <w:b/>
          <w:bCs/>
          <w:szCs w:val="24"/>
        </w:rPr>
      </w:pPr>
    </w:p>
    <w:p w14:paraId="0AE973C1" w14:textId="77777777" w:rsidR="004C6287" w:rsidRPr="00654DB6" w:rsidDel="00654DB6" w:rsidRDefault="004C6287" w:rsidP="004C6287">
      <w:pPr>
        <w:spacing w:line="480" w:lineRule="auto"/>
        <w:rPr>
          <w:del w:id="273" w:author="Vanessa Maybruck" w:date="2026-02-09T17:19:00Z" w16du:dateUtc="2026-02-10T00:19:00Z"/>
          <w:rFonts w:cs="Times New Roman"/>
          <w:b/>
          <w:bCs/>
          <w:szCs w:val="24"/>
        </w:rPr>
      </w:pPr>
    </w:p>
    <w:p w14:paraId="602833DA" w14:textId="77777777" w:rsidR="004C6287" w:rsidRPr="00654DB6" w:rsidDel="00654DB6" w:rsidRDefault="004C6287" w:rsidP="004C6287">
      <w:pPr>
        <w:spacing w:line="480" w:lineRule="auto"/>
        <w:rPr>
          <w:del w:id="274" w:author="Vanessa Maybruck" w:date="2026-02-09T17:19:00Z" w16du:dateUtc="2026-02-10T00:19:00Z"/>
          <w:rFonts w:cs="Times New Roman"/>
          <w:b/>
          <w:bCs/>
          <w:szCs w:val="24"/>
        </w:rPr>
      </w:pPr>
    </w:p>
    <w:p w14:paraId="7932E86B" w14:textId="77777777" w:rsidR="004C6287" w:rsidRPr="00654DB6" w:rsidDel="00654DB6" w:rsidRDefault="004C6287" w:rsidP="004C6287">
      <w:pPr>
        <w:spacing w:line="480" w:lineRule="auto"/>
        <w:rPr>
          <w:del w:id="275" w:author="Vanessa Maybruck" w:date="2026-02-09T17:19:00Z" w16du:dateUtc="2026-02-10T00:19:00Z"/>
          <w:rFonts w:cs="Times New Roman"/>
          <w:b/>
          <w:bCs/>
          <w:szCs w:val="24"/>
        </w:rPr>
      </w:pPr>
    </w:p>
    <w:p w14:paraId="181B7B3F" w14:textId="77777777" w:rsidR="004C6287" w:rsidRPr="00654DB6" w:rsidDel="00654DB6" w:rsidRDefault="004C6287" w:rsidP="004C6287">
      <w:pPr>
        <w:spacing w:line="480" w:lineRule="auto"/>
        <w:rPr>
          <w:del w:id="276" w:author="Vanessa Maybruck" w:date="2026-02-09T17:19:00Z" w16du:dateUtc="2026-02-10T00:19:00Z"/>
          <w:rFonts w:cs="Times New Roman"/>
          <w:b/>
          <w:bCs/>
          <w:szCs w:val="24"/>
        </w:rPr>
      </w:pPr>
    </w:p>
    <w:p w14:paraId="3895804F" w14:textId="77777777" w:rsidR="004C6287" w:rsidRPr="00654DB6" w:rsidDel="00654DB6" w:rsidRDefault="004C6287" w:rsidP="004C6287">
      <w:pPr>
        <w:spacing w:line="480" w:lineRule="auto"/>
        <w:rPr>
          <w:del w:id="277" w:author="Vanessa Maybruck" w:date="2026-02-09T17:19:00Z" w16du:dateUtc="2026-02-10T00:19:00Z"/>
          <w:rFonts w:cs="Times New Roman"/>
          <w:b/>
          <w:bCs/>
          <w:szCs w:val="24"/>
        </w:rPr>
      </w:pPr>
    </w:p>
    <w:p w14:paraId="6B62A10F" w14:textId="77777777" w:rsidR="004C6287" w:rsidRPr="00654DB6" w:rsidDel="00654DB6" w:rsidRDefault="004C6287" w:rsidP="004C6287">
      <w:pPr>
        <w:spacing w:line="480" w:lineRule="auto"/>
        <w:rPr>
          <w:del w:id="278" w:author="Vanessa Maybruck" w:date="2026-02-09T17:19:00Z" w16du:dateUtc="2026-02-10T00:19:00Z"/>
          <w:rFonts w:cs="Times New Roman"/>
          <w:b/>
          <w:bCs/>
          <w:szCs w:val="24"/>
        </w:rPr>
      </w:pPr>
    </w:p>
    <w:p w14:paraId="71DBB57C" w14:textId="77777777" w:rsidR="004C6287" w:rsidRPr="00654DB6" w:rsidDel="00654DB6" w:rsidRDefault="004C6287" w:rsidP="004C6287">
      <w:pPr>
        <w:spacing w:line="480" w:lineRule="auto"/>
        <w:rPr>
          <w:del w:id="279" w:author="Vanessa Maybruck" w:date="2026-02-09T17:19:00Z" w16du:dateUtc="2026-02-10T00:19:00Z"/>
          <w:rFonts w:cs="Times New Roman"/>
          <w:b/>
          <w:bCs/>
          <w:szCs w:val="24"/>
        </w:rPr>
      </w:pPr>
    </w:p>
    <w:p w14:paraId="47127223" w14:textId="77777777" w:rsidR="004C6287" w:rsidRPr="00654DB6" w:rsidDel="00654DB6" w:rsidRDefault="004C6287" w:rsidP="004C6287">
      <w:pPr>
        <w:spacing w:line="480" w:lineRule="auto"/>
        <w:rPr>
          <w:del w:id="280" w:author="Vanessa Maybruck" w:date="2026-02-09T17:19:00Z" w16du:dateUtc="2026-02-10T00:19:00Z"/>
          <w:rFonts w:cs="Times New Roman"/>
          <w:b/>
          <w:bCs/>
          <w:szCs w:val="24"/>
        </w:rPr>
      </w:pPr>
    </w:p>
    <w:p w14:paraId="4FAC3F25" w14:textId="77777777" w:rsidR="00D31BB9" w:rsidRPr="00654DB6" w:rsidDel="00654DB6" w:rsidRDefault="00D31BB9" w:rsidP="007C7842">
      <w:pPr>
        <w:spacing w:line="480" w:lineRule="auto"/>
        <w:rPr>
          <w:del w:id="281" w:author="Vanessa Maybruck" w:date="2026-02-09T17:19:00Z" w16du:dateUtc="2026-02-10T00:19:00Z"/>
          <w:rFonts w:cs="Times New Roman"/>
          <w:b/>
          <w:bCs/>
          <w:szCs w:val="24"/>
        </w:rPr>
      </w:pPr>
    </w:p>
    <w:p w14:paraId="4D6F250C" w14:textId="7F201095" w:rsidR="00532C29" w:rsidRPr="00654DB6" w:rsidRDefault="00532C29" w:rsidP="007C7842">
      <w:pPr>
        <w:spacing w:line="480" w:lineRule="auto"/>
        <w:rPr>
          <w:rFonts w:cs="Times New Roman"/>
          <w:szCs w:val="24"/>
          <w:rPrChange w:id="282" w:author="Vanessa Maybruck" w:date="2026-02-09T17:20:00Z" w16du:dateUtc="2026-02-10T00:20:00Z">
            <w:rPr>
              <w:rFonts w:cs="Times New Roman"/>
              <w:i/>
              <w:iCs/>
              <w:szCs w:val="24"/>
            </w:rPr>
          </w:rPrChange>
        </w:rPr>
      </w:pPr>
      <w:r w:rsidRPr="00654DB6">
        <w:rPr>
          <w:rFonts w:cs="Times New Roman"/>
          <w:b/>
          <w:bCs/>
          <w:szCs w:val="24"/>
          <w:rPrChange w:id="283" w:author="Vanessa Maybruck" w:date="2026-02-09T17:20:00Z" w16du:dateUtc="2026-02-10T00:20:00Z">
            <w:rPr>
              <w:rFonts w:cs="Times New Roman"/>
              <w:b/>
              <w:bCs/>
              <w:i/>
              <w:iCs/>
              <w:szCs w:val="24"/>
            </w:rPr>
          </w:rPrChange>
        </w:rPr>
        <w:t>Figure S1</w:t>
      </w:r>
      <w:r w:rsidRPr="00654DB6">
        <w:rPr>
          <w:rFonts w:cs="Times New Roman"/>
          <w:szCs w:val="24"/>
          <w:rPrChange w:id="284" w:author="Vanessa Maybruck" w:date="2026-02-09T17:20:00Z" w16du:dateUtc="2026-02-10T00:20:00Z">
            <w:rPr>
              <w:rFonts w:cs="Times New Roman"/>
              <w:i/>
              <w:iCs/>
              <w:szCs w:val="24"/>
            </w:rPr>
          </w:rPrChange>
        </w:rPr>
        <w:t xml:space="preserve">. </w:t>
      </w:r>
      <w:proofErr w:type="gramStart"/>
      <w:r w:rsidRPr="00654DB6">
        <w:rPr>
          <w:rFonts w:cs="Times New Roman"/>
          <w:szCs w:val="24"/>
          <w:rPrChange w:id="285" w:author="Vanessa Maybruck" w:date="2026-02-09T17:20:00Z" w16du:dateUtc="2026-02-10T00:20:00Z">
            <w:rPr>
              <w:rFonts w:cs="Times New Roman"/>
              <w:i/>
              <w:iCs/>
              <w:szCs w:val="24"/>
            </w:rPr>
          </w:rPrChange>
        </w:rPr>
        <w:t>The reported mass load (black),</w:t>
      </w:r>
      <w:proofErr w:type="gramEnd"/>
      <w:r w:rsidRPr="00654DB6">
        <w:rPr>
          <w:rFonts w:cs="Times New Roman"/>
          <w:szCs w:val="24"/>
          <w:rPrChange w:id="286" w:author="Vanessa Maybruck" w:date="2026-02-09T17:20:00Z" w16du:dateUtc="2026-02-10T00:20:00Z">
            <w:rPr>
              <w:rFonts w:cs="Times New Roman"/>
              <w:i/>
              <w:iCs/>
              <w:szCs w:val="24"/>
            </w:rPr>
          </w:rPrChange>
        </w:rPr>
        <w:t xml:space="preserve"> predicted mass load (blue), human NOEL (red), vertebrate NOEL (orange), and invertebrate NOEL (violet) for the 313 considered pharmaceuticals (where available). The predicted mass loads are modelled for </w:t>
      </w:r>
      <w:proofErr w:type="spellStart"/>
      <w:r w:rsidRPr="00654DB6">
        <w:rPr>
          <w:rFonts w:cs="Times New Roman"/>
          <w:szCs w:val="24"/>
          <w:rPrChange w:id="287" w:author="Vanessa Maybruck" w:date="2026-02-09T17:20:00Z" w16du:dateUtc="2026-02-10T00:20:00Z">
            <w:rPr>
              <w:rFonts w:cs="Times New Roman"/>
              <w:i/>
              <w:iCs/>
              <w:szCs w:val="24"/>
            </w:rPr>
          </w:rPrChange>
        </w:rPr>
        <w:t>sewersheds</w:t>
      </w:r>
      <w:proofErr w:type="spellEnd"/>
      <w:r w:rsidRPr="00654DB6">
        <w:rPr>
          <w:rFonts w:cs="Times New Roman"/>
          <w:szCs w:val="24"/>
          <w:rPrChange w:id="288" w:author="Vanessa Maybruck" w:date="2026-02-09T17:20:00Z" w16du:dateUtc="2026-02-10T00:20:00Z">
            <w:rPr>
              <w:rFonts w:cs="Times New Roman"/>
              <w:i/>
              <w:iCs/>
              <w:szCs w:val="24"/>
            </w:rPr>
          </w:rPrChange>
        </w:rPr>
        <w:t xml:space="preserve"> of size 100, 1,000, 110,000, and 1,000,000 as labeled on the graphs. </w:t>
      </w:r>
      <w:r w:rsidR="001D2FA4" w:rsidRPr="00654DB6">
        <w:rPr>
          <w:rFonts w:cs="Times New Roman"/>
          <w:szCs w:val="24"/>
          <w:rPrChange w:id="289" w:author="Vanessa Maybruck" w:date="2026-02-09T17:20:00Z" w16du:dateUtc="2026-02-10T00:20:00Z">
            <w:rPr>
              <w:rFonts w:cs="Times New Roman"/>
              <w:i/>
              <w:iCs/>
              <w:szCs w:val="24"/>
            </w:rPr>
          </w:rPrChange>
        </w:rPr>
        <w:t xml:space="preserve">Notably, the </w:t>
      </w:r>
      <w:proofErr w:type="spellStart"/>
      <w:r w:rsidR="001D2FA4" w:rsidRPr="00654DB6">
        <w:rPr>
          <w:rFonts w:cs="Times New Roman"/>
          <w:szCs w:val="24"/>
          <w:rPrChange w:id="290" w:author="Vanessa Maybruck" w:date="2026-02-09T17:20:00Z" w16du:dateUtc="2026-02-10T00:20:00Z">
            <w:rPr>
              <w:rFonts w:cs="Times New Roman"/>
              <w:i/>
              <w:iCs/>
              <w:szCs w:val="24"/>
            </w:rPr>
          </w:rPrChange>
        </w:rPr>
        <w:t>sewershed</w:t>
      </w:r>
      <w:proofErr w:type="spellEnd"/>
      <w:r w:rsidR="001D2FA4" w:rsidRPr="00654DB6">
        <w:rPr>
          <w:rFonts w:cs="Times New Roman"/>
          <w:szCs w:val="24"/>
          <w:rPrChange w:id="291" w:author="Vanessa Maybruck" w:date="2026-02-09T17:20:00Z" w16du:dateUtc="2026-02-10T00:20:00Z">
            <w:rPr>
              <w:rFonts w:cs="Times New Roman"/>
              <w:i/>
              <w:iCs/>
              <w:szCs w:val="24"/>
            </w:rPr>
          </w:rPrChange>
        </w:rPr>
        <w:t xml:space="preserve"> with 110,000 residents represents the average population for each </w:t>
      </w:r>
      <w:proofErr w:type="spellStart"/>
      <w:r w:rsidR="001D2FA4" w:rsidRPr="00654DB6">
        <w:rPr>
          <w:rFonts w:cs="Times New Roman"/>
          <w:szCs w:val="24"/>
          <w:rPrChange w:id="292" w:author="Vanessa Maybruck" w:date="2026-02-09T17:20:00Z" w16du:dateUtc="2026-02-10T00:20:00Z">
            <w:rPr>
              <w:rFonts w:cs="Times New Roman"/>
              <w:i/>
              <w:iCs/>
              <w:szCs w:val="24"/>
            </w:rPr>
          </w:rPrChange>
        </w:rPr>
        <w:t>sewershed</w:t>
      </w:r>
      <w:proofErr w:type="spellEnd"/>
      <w:r w:rsidR="001D2FA4" w:rsidRPr="00654DB6">
        <w:rPr>
          <w:rFonts w:cs="Times New Roman"/>
          <w:szCs w:val="24"/>
          <w:rPrChange w:id="293" w:author="Vanessa Maybruck" w:date="2026-02-09T17:20:00Z" w16du:dateUtc="2026-02-10T00:20:00Z">
            <w:rPr>
              <w:rFonts w:cs="Times New Roman"/>
              <w:i/>
              <w:iCs/>
              <w:szCs w:val="24"/>
            </w:rPr>
          </w:rPrChange>
        </w:rPr>
        <w:t xml:space="preserve"> considered in the literature search (110,262 people).</w:t>
      </w:r>
      <w:r w:rsidR="00475854" w:rsidRPr="00654DB6">
        <w:rPr>
          <w:rFonts w:cs="Times New Roman"/>
          <w:szCs w:val="24"/>
          <w:rPrChange w:id="294" w:author="Vanessa Maybruck" w:date="2026-02-09T17:20:00Z" w16du:dateUtc="2026-02-10T00:20:00Z">
            <w:rPr>
              <w:rFonts w:cs="Times New Roman"/>
              <w:i/>
              <w:iCs/>
              <w:szCs w:val="24"/>
            </w:rPr>
          </w:rPrChange>
        </w:rPr>
        <w:t xml:space="preserve"> For these predictions, the actual value of 110,262 was </w:t>
      </w:r>
      <w:r w:rsidR="004370AA" w:rsidRPr="00654DB6">
        <w:rPr>
          <w:rFonts w:cs="Times New Roman"/>
          <w:szCs w:val="24"/>
          <w:rPrChange w:id="295" w:author="Vanessa Maybruck" w:date="2026-02-09T17:20:00Z" w16du:dateUtc="2026-02-10T00:20:00Z">
            <w:rPr>
              <w:rFonts w:cs="Times New Roman"/>
              <w:i/>
              <w:iCs/>
              <w:szCs w:val="24"/>
            </w:rPr>
          </w:rPrChange>
        </w:rPr>
        <w:t xml:space="preserve">used in </w:t>
      </w:r>
      <w:proofErr w:type="spellStart"/>
      <w:r w:rsidR="004370AA" w:rsidRPr="00654DB6">
        <w:rPr>
          <w:rFonts w:cs="Times New Roman"/>
          <w:szCs w:val="24"/>
          <w:rPrChange w:id="296" w:author="Vanessa Maybruck" w:date="2026-02-09T17:20:00Z" w16du:dateUtc="2026-02-10T00:20:00Z">
            <w:rPr>
              <w:rFonts w:cs="Times New Roman"/>
              <w:i/>
              <w:iCs/>
              <w:szCs w:val="24"/>
            </w:rPr>
          </w:rPrChange>
        </w:rPr>
        <w:t>PharmFlush</w:t>
      </w:r>
      <w:proofErr w:type="spellEnd"/>
      <w:r w:rsidR="004370AA" w:rsidRPr="00654DB6">
        <w:rPr>
          <w:rFonts w:cs="Times New Roman"/>
          <w:szCs w:val="24"/>
          <w:rPrChange w:id="297" w:author="Vanessa Maybruck" w:date="2026-02-09T17:20:00Z" w16du:dateUtc="2026-02-10T00:20:00Z">
            <w:rPr>
              <w:rFonts w:cs="Times New Roman"/>
              <w:i/>
              <w:iCs/>
              <w:szCs w:val="24"/>
            </w:rPr>
          </w:rPrChange>
        </w:rPr>
        <w:t>.</w:t>
      </w:r>
      <w:r w:rsidRPr="00654DB6">
        <w:rPr>
          <w:rFonts w:cs="Times New Roman"/>
          <w:szCs w:val="24"/>
          <w:rPrChange w:id="298" w:author="Vanessa Maybruck" w:date="2026-02-09T17:20:00Z" w16du:dateUtc="2026-02-10T00:20:00Z">
            <w:rPr>
              <w:rFonts w:cs="Times New Roman"/>
              <w:i/>
              <w:iCs/>
              <w:szCs w:val="24"/>
            </w:rPr>
          </w:rPrChange>
        </w:rPr>
        <w:t xml:space="preserve"> In all cases, only those reported mass loads with detectable measurements are included, and zero-valued predicted and reported mass loads are excluded due to logarithmic scaling. </w:t>
      </w:r>
      <w:ins w:id="299" w:author="Vanessa Maybruck" w:date="2026-02-09T17:26:00Z" w16du:dateUtc="2026-02-10T00:26:00Z">
        <w:r w:rsidR="00B7152E">
          <w:rPr>
            <w:rFonts w:cs="Times New Roman"/>
            <w:szCs w:val="24"/>
          </w:rPr>
          <w:t>Figure S1 continues from</w:t>
        </w:r>
      </w:ins>
      <w:ins w:id="300" w:author="Vanessa Maybruck" w:date="2026-02-09T17:27:00Z" w16du:dateUtc="2026-02-10T00:27:00Z">
        <w:r w:rsidR="00B7152E">
          <w:rPr>
            <w:rFonts w:cs="Times New Roman"/>
            <w:szCs w:val="24"/>
          </w:rPr>
          <w:t xml:space="preserve"> this page through page 52.</w:t>
        </w:r>
      </w:ins>
      <w:del w:id="301" w:author="Vanessa Maybruck" w:date="2026-02-09T17:20:00Z" w16du:dateUtc="2026-02-10T00:20:00Z">
        <w:r w:rsidRPr="00654DB6" w:rsidDel="003A3FA5">
          <w:rPr>
            <w:rFonts w:cs="Times New Roman"/>
            <w:szCs w:val="24"/>
            <w:rPrChange w:id="302" w:author="Vanessa Maybruck" w:date="2026-02-09T17:20:00Z" w16du:dateUtc="2026-02-10T00:20:00Z">
              <w:rPr>
                <w:rFonts w:cs="Times New Roman"/>
                <w:i/>
                <w:iCs/>
                <w:szCs w:val="24"/>
              </w:rPr>
            </w:rPrChange>
          </w:rPr>
          <w:delText>(continued)</w:delText>
        </w:r>
      </w:del>
    </w:p>
    <w:p w14:paraId="47C6EE1E" w14:textId="2B6499DB" w:rsidR="005127F6" w:rsidRPr="00532C29" w:rsidRDefault="0047246C" w:rsidP="007C7842">
      <w:pPr>
        <w:spacing w:line="480" w:lineRule="auto"/>
        <w:rPr>
          <w:rFonts w:cs="Times New Roman"/>
          <w:b/>
          <w:bCs/>
          <w:szCs w:val="24"/>
        </w:rPr>
      </w:pPr>
      <w:r>
        <w:rPr>
          <w:rFonts w:cs="Times New Roman"/>
          <w:b/>
          <w:bCs/>
          <w:noProof/>
          <w:szCs w:val="24"/>
        </w:rPr>
        <w:drawing>
          <wp:inline distT="0" distB="0" distL="0" distR="0" wp14:anchorId="53A2C457" wp14:editId="26DB9F08">
            <wp:extent cx="5943600" cy="4457700"/>
            <wp:effectExtent l="0" t="0" r="0" b="0"/>
            <wp:docPr id="1130681164"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81164" name="Picture 2" descr="A screenshot of a computer screen&#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DE47608" w14:textId="77777777" w:rsidR="00E50227" w:rsidRDefault="00E50227" w:rsidP="00E50227">
      <w:pPr>
        <w:spacing w:line="480" w:lineRule="auto"/>
        <w:rPr>
          <w:rFonts w:cs="Times New Roman"/>
          <w:b/>
          <w:bCs/>
          <w:i/>
          <w:iCs/>
          <w:szCs w:val="24"/>
        </w:rPr>
      </w:pPr>
    </w:p>
    <w:p w14:paraId="60096347" w14:textId="294B60FD" w:rsidR="00BD3644" w:rsidRDefault="00E50227" w:rsidP="00BD3644">
      <w:pPr>
        <w:spacing w:line="480" w:lineRule="auto"/>
        <w:rPr>
          <w:rFonts w:cs="Times New Roman"/>
          <w:b/>
          <w:bCs/>
          <w:i/>
          <w:iCs/>
          <w:noProof/>
          <w:szCs w:val="24"/>
        </w:rPr>
      </w:pPr>
      <w:del w:id="303" w:author="Vanessa Maybruck" w:date="2026-02-09T17:23:00Z" w16du:dateUtc="2026-02-10T00:23: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 xml:space="preserve">Notably, the sewershed with 110,000 residents represents the average population for each sewershed considered in the literature search (110,262 people). For these predictions, the actual value of 110,262 was used in </w:delText>
        </w:r>
        <w:r w:rsidR="009A35A9" w:rsidDel="00B7152E">
          <w:rPr>
            <w:rFonts w:cs="Times New Roman"/>
            <w:i/>
            <w:iCs/>
            <w:szCs w:val="24"/>
          </w:rPr>
          <w:delText>PharmFlush.</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r w:rsidRPr="00E50227" w:rsidDel="00B7152E">
          <w:rPr>
            <w:rFonts w:cs="Times New Roman"/>
            <w:b/>
            <w:bCs/>
            <w:i/>
            <w:iCs/>
            <w:noProof/>
            <w:szCs w:val="24"/>
          </w:rPr>
          <w:delText xml:space="preserve"> </w:delText>
        </w:r>
      </w:del>
      <w:r>
        <w:rPr>
          <w:rFonts w:cs="Times New Roman"/>
          <w:b/>
          <w:bCs/>
          <w:i/>
          <w:iCs/>
          <w:noProof/>
          <w:szCs w:val="24"/>
        </w:rPr>
        <w:drawing>
          <wp:inline distT="0" distB="0" distL="0" distR="0" wp14:anchorId="5CDE624C" wp14:editId="31D703AB">
            <wp:extent cx="5943600" cy="4457700"/>
            <wp:effectExtent l="0" t="0" r="0" b="0"/>
            <wp:docPr id="2119007385" name="Picture 6" descr="A white background with black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07385" name="Picture 6" descr="A white background with black and red tex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50858C9" w14:textId="77777777" w:rsidR="003B397A" w:rsidRDefault="003B397A" w:rsidP="00BD3644">
      <w:pPr>
        <w:spacing w:line="480" w:lineRule="auto"/>
        <w:rPr>
          <w:rFonts w:cs="Times New Roman"/>
          <w:b/>
          <w:bCs/>
          <w:i/>
          <w:iCs/>
          <w:szCs w:val="24"/>
        </w:rPr>
      </w:pPr>
    </w:p>
    <w:p w14:paraId="2BA2307E" w14:textId="76CCAD2B" w:rsidR="00787002" w:rsidRPr="00E50227" w:rsidDel="00B7152E" w:rsidRDefault="00787002" w:rsidP="00BD3644">
      <w:pPr>
        <w:spacing w:line="480" w:lineRule="auto"/>
        <w:rPr>
          <w:del w:id="304" w:author="Vanessa Maybruck" w:date="2026-02-09T17:23:00Z" w16du:dateUtc="2026-02-10T00:23:00Z"/>
          <w:rFonts w:cs="Times New Roman"/>
          <w:i/>
          <w:iCs/>
          <w:szCs w:val="24"/>
        </w:rPr>
      </w:pPr>
      <w:del w:id="305" w:author="Vanessa Maybruck" w:date="2026-02-09T17:23:00Z" w16du:dateUtc="2026-02-10T00:23: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2665A656" w14:textId="7A64F211" w:rsidR="00BD3644" w:rsidRPr="00B85067" w:rsidRDefault="009725C2" w:rsidP="00BD3644">
      <w:pPr>
        <w:spacing w:line="480" w:lineRule="auto"/>
        <w:rPr>
          <w:rFonts w:cs="Times New Roman"/>
          <w:b/>
          <w:bCs/>
          <w:i/>
          <w:iCs/>
          <w:szCs w:val="24"/>
        </w:rPr>
      </w:pPr>
      <w:r>
        <w:rPr>
          <w:rFonts w:cs="Times New Roman"/>
          <w:b/>
          <w:bCs/>
          <w:i/>
          <w:iCs/>
          <w:noProof/>
          <w:szCs w:val="24"/>
        </w:rPr>
        <w:drawing>
          <wp:inline distT="0" distB="0" distL="0" distR="0" wp14:anchorId="125DBB1E" wp14:editId="713126E6">
            <wp:extent cx="5943600" cy="4457700"/>
            <wp:effectExtent l="0" t="0" r="0" b="0"/>
            <wp:docPr id="1661309697" name="Picture 7" descr="A white background with many blac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09697" name="Picture 7" descr="A white background with many black and blue tex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DCBC8DA" w14:textId="77777777" w:rsidR="003B397A" w:rsidRDefault="003B397A" w:rsidP="00787002">
      <w:pPr>
        <w:spacing w:line="480" w:lineRule="auto"/>
        <w:rPr>
          <w:rFonts w:cs="Times New Roman"/>
          <w:b/>
          <w:bCs/>
          <w:i/>
          <w:iCs/>
          <w:szCs w:val="24"/>
        </w:rPr>
      </w:pPr>
    </w:p>
    <w:p w14:paraId="13221221" w14:textId="1A87208A" w:rsidR="0032125A" w:rsidRPr="003B397A" w:rsidDel="00B7152E" w:rsidRDefault="00787002" w:rsidP="007C7842">
      <w:pPr>
        <w:spacing w:line="480" w:lineRule="auto"/>
        <w:rPr>
          <w:del w:id="306" w:author="Vanessa Maybruck" w:date="2026-02-09T17:23:00Z" w16du:dateUtc="2026-02-10T00:23:00Z"/>
          <w:rFonts w:cs="Times New Roman"/>
          <w:i/>
          <w:iCs/>
          <w:szCs w:val="24"/>
        </w:rPr>
      </w:pPr>
      <w:del w:id="307" w:author="Vanessa Maybruck" w:date="2026-02-09T17:23:00Z" w16du:dateUtc="2026-02-10T00:23: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6C6A1FC7" w14:textId="3DE80AE2" w:rsidR="00BD3644" w:rsidRDefault="00A07E09" w:rsidP="00BD3644">
      <w:pPr>
        <w:spacing w:line="480" w:lineRule="auto"/>
        <w:rPr>
          <w:rFonts w:cs="Times New Roman"/>
          <w:b/>
          <w:bCs/>
          <w:i/>
          <w:iCs/>
          <w:szCs w:val="24"/>
        </w:rPr>
      </w:pPr>
      <w:r>
        <w:rPr>
          <w:rFonts w:cs="Times New Roman"/>
          <w:b/>
          <w:bCs/>
          <w:i/>
          <w:iCs/>
          <w:noProof/>
          <w:szCs w:val="24"/>
        </w:rPr>
        <w:drawing>
          <wp:inline distT="0" distB="0" distL="0" distR="0" wp14:anchorId="27FFDABB" wp14:editId="75399DA3">
            <wp:extent cx="5943600" cy="4457700"/>
            <wp:effectExtent l="0" t="0" r="0" b="0"/>
            <wp:docPr id="1466387421" name="Picture 8" descr="A white paper with blu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87421" name="Picture 8" descr="A white paper with blue and black tex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24C8140" w14:textId="77777777" w:rsidR="003B397A" w:rsidRDefault="003B397A" w:rsidP="00787002">
      <w:pPr>
        <w:spacing w:line="480" w:lineRule="auto"/>
        <w:rPr>
          <w:rFonts w:cs="Times New Roman"/>
          <w:b/>
          <w:bCs/>
          <w:i/>
          <w:iCs/>
          <w:szCs w:val="24"/>
        </w:rPr>
      </w:pPr>
    </w:p>
    <w:p w14:paraId="71C20F8C" w14:textId="7F0C5AE4" w:rsidR="00787002" w:rsidRPr="003B397A" w:rsidDel="00B7152E" w:rsidRDefault="00787002" w:rsidP="00BD3644">
      <w:pPr>
        <w:spacing w:line="480" w:lineRule="auto"/>
        <w:rPr>
          <w:del w:id="308" w:author="Vanessa Maybruck" w:date="2026-02-09T17:23:00Z" w16du:dateUtc="2026-02-10T00:23:00Z"/>
          <w:rFonts w:cs="Times New Roman"/>
          <w:i/>
          <w:iCs/>
          <w:szCs w:val="24"/>
        </w:rPr>
      </w:pPr>
      <w:del w:id="309" w:author="Vanessa Maybruck" w:date="2026-02-09T17:23:00Z" w16du:dateUtc="2026-02-10T00:23: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0B4E318D" w14:textId="23339BF4" w:rsidR="00A07E09" w:rsidRDefault="00A07E09" w:rsidP="00BD3644">
      <w:pPr>
        <w:spacing w:line="480" w:lineRule="auto"/>
        <w:rPr>
          <w:rFonts w:cs="Times New Roman"/>
          <w:b/>
          <w:bCs/>
          <w:i/>
          <w:iCs/>
          <w:szCs w:val="24"/>
        </w:rPr>
      </w:pPr>
      <w:r>
        <w:rPr>
          <w:rFonts w:cs="Times New Roman"/>
          <w:b/>
          <w:bCs/>
          <w:i/>
          <w:iCs/>
          <w:noProof/>
          <w:szCs w:val="24"/>
        </w:rPr>
        <w:drawing>
          <wp:inline distT="0" distB="0" distL="0" distR="0" wp14:anchorId="0DF2B19E" wp14:editId="5E260FD1">
            <wp:extent cx="5943600" cy="4457700"/>
            <wp:effectExtent l="0" t="0" r="0" b="0"/>
            <wp:docPr id="1132473867" name="Picture 9" descr="A white background with blac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73867" name="Picture 9" descr="A white background with black and blue tex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119AE24" w14:textId="77777777" w:rsidR="00945B4C" w:rsidRDefault="00945B4C" w:rsidP="00787002">
      <w:pPr>
        <w:spacing w:line="480" w:lineRule="auto"/>
        <w:rPr>
          <w:rFonts w:cs="Times New Roman"/>
          <w:b/>
          <w:bCs/>
          <w:i/>
          <w:iCs/>
          <w:szCs w:val="24"/>
        </w:rPr>
      </w:pPr>
    </w:p>
    <w:p w14:paraId="2F8FD1E0" w14:textId="066227FE" w:rsidR="00787002" w:rsidRPr="00532C29" w:rsidDel="00B7152E" w:rsidRDefault="00787002" w:rsidP="00787002">
      <w:pPr>
        <w:spacing w:line="480" w:lineRule="auto"/>
        <w:rPr>
          <w:del w:id="310" w:author="Vanessa Maybruck" w:date="2026-02-09T17:27:00Z" w16du:dateUtc="2026-02-10T00:27:00Z"/>
          <w:rFonts w:cs="Times New Roman"/>
          <w:i/>
          <w:iCs/>
          <w:szCs w:val="24"/>
        </w:rPr>
      </w:pPr>
      <w:del w:id="311" w:author="Vanessa Maybruck" w:date="2026-02-09T17:27:00Z" w16du:dateUtc="2026-02-10T00:27: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62D9F202" w14:textId="027EDAC4" w:rsidR="00A07E09" w:rsidRDefault="00F5499E" w:rsidP="00BD3644">
      <w:pPr>
        <w:spacing w:line="480" w:lineRule="auto"/>
        <w:rPr>
          <w:rFonts w:cs="Times New Roman"/>
          <w:b/>
          <w:bCs/>
          <w:i/>
          <w:iCs/>
          <w:szCs w:val="24"/>
        </w:rPr>
      </w:pPr>
      <w:r>
        <w:rPr>
          <w:rFonts w:cs="Times New Roman"/>
          <w:b/>
          <w:bCs/>
          <w:i/>
          <w:iCs/>
          <w:noProof/>
          <w:szCs w:val="24"/>
        </w:rPr>
        <w:drawing>
          <wp:inline distT="0" distB="0" distL="0" distR="0" wp14:anchorId="579B38FD" wp14:editId="3DF35DF4">
            <wp:extent cx="5943600" cy="4457700"/>
            <wp:effectExtent l="0" t="0" r="0" b="0"/>
            <wp:docPr id="2016270637" name="Picture 10" descr="A white background with black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70637" name="Picture 10" descr="A white background with black and red tex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5499716" w14:textId="77777777" w:rsidR="00945B4C" w:rsidRDefault="00945B4C" w:rsidP="00945B4C">
      <w:pPr>
        <w:spacing w:line="480" w:lineRule="auto"/>
        <w:rPr>
          <w:rFonts w:cs="Times New Roman"/>
          <w:b/>
          <w:bCs/>
          <w:i/>
          <w:iCs/>
          <w:szCs w:val="24"/>
        </w:rPr>
      </w:pPr>
    </w:p>
    <w:p w14:paraId="48ABE9C5" w14:textId="7144A730" w:rsidR="00945B4C" w:rsidRPr="00945B4C" w:rsidDel="00B7152E" w:rsidRDefault="00945B4C" w:rsidP="00BD3644">
      <w:pPr>
        <w:spacing w:line="480" w:lineRule="auto"/>
        <w:rPr>
          <w:del w:id="312" w:author="Vanessa Maybruck" w:date="2026-02-09T17:27:00Z" w16du:dateUtc="2026-02-10T00:27:00Z"/>
          <w:rFonts w:cs="Times New Roman"/>
          <w:i/>
          <w:iCs/>
          <w:szCs w:val="24"/>
        </w:rPr>
      </w:pPr>
      <w:del w:id="313" w:author="Vanessa Maybruck" w:date="2026-02-09T17:27:00Z" w16du:dateUtc="2026-02-10T00:27: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6E0F7AE2" w14:textId="73F76167" w:rsidR="00BD3644" w:rsidRDefault="007A306D" w:rsidP="00BD3644">
      <w:pPr>
        <w:spacing w:line="480" w:lineRule="auto"/>
        <w:rPr>
          <w:rFonts w:cs="Times New Roman"/>
          <w:b/>
          <w:bCs/>
          <w:i/>
          <w:iCs/>
          <w:szCs w:val="24"/>
        </w:rPr>
      </w:pPr>
      <w:r>
        <w:rPr>
          <w:rFonts w:cs="Times New Roman"/>
          <w:b/>
          <w:bCs/>
          <w:i/>
          <w:iCs/>
          <w:noProof/>
          <w:szCs w:val="24"/>
        </w:rPr>
        <w:drawing>
          <wp:inline distT="0" distB="0" distL="0" distR="0" wp14:anchorId="7460A8CC" wp14:editId="55271A8C">
            <wp:extent cx="5943600" cy="4457700"/>
            <wp:effectExtent l="0" t="0" r="0" b="0"/>
            <wp:docPr id="1199201457" name="Picture 11" descr="A white background with blu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01457" name="Picture 11" descr="A white background with blue and black tex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275DD1B" w14:textId="77777777" w:rsidR="00945B4C" w:rsidRDefault="00945B4C" w:rsidP="00945B4C">
      <w:pPr>
        <w:spacing w:line="480" w:lineRule="auto"/>
        <w:rPr>
          <w:rFonts w:cs="Times New Roman"/>
          <w:b/>
          <w:bCs/>
          <w:i/>
          <w:iCs/>
          <w:szCs w:val="24"/>
        </w:rPr>
      </w:pPr>
    </w:p>
    <w:p w14:paraId="1E112B5D" w14:textId="4D0A8E3D" w:rsidR="00945B4C" w:rsidRPr="00945B4C" w:rsidDel="00B7152E" w:rsidRDefault="00945B4C" w:rsidP="00BD3644">
      <w:pPr>
        <w:spacing w:line="480" w:lineRule="auto"/>
        <w:rPr>
          <w:del w:id="314" w:author="Vanessa Maybruck" w:date="2026-02-09T17:24:00Z" w16du:dateUtc="2026-02-10T00:24:00Z"/>
          <w:rFonts w:cs="Times New Roman"/>
          <w:i/>
          <w:iCs/>
          <w:szCs w:val="24"/>
        </w:rPr>
      </w:pPr>
      <w:del w:id="315" w:author="Vanessa Maybruck" w:date="2026-02-09T17:24:00Z" w16du:dateUtc="2026-02-10T00:24: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4886491F" w14:textId="78220D2C" w:rsidR="00BD3644" w:rsidRDefault="007A306D" w:rsidP="00BD3644">
      <w:pPr>
        <w:spacing w:line="480" w:lineRule="auto"/>
        <w:rPr>
          <w:rFonts w:cs="Times New Roman"/>
          <w:b/>
          <w:bCs/>
          <w:i/>
          <w:iCs/>
          <w:szCs w:val="24"/>
        </w:rPr>
      </w:pPr>
      <w:r>
        <w:rPr>
          <w:rFonts w:cs="Times New Roman"/>
          <w:b/>
          <w:bCs/>
          <w:i/>
          <w:iCs/>
          <w:noProof/>
          <w:szCs w:val="24"/>
        </w:rPr>
        <w:drawing>
          <wp:inline distT="0" distB="0" distL="0" distR="0" wp14:anchorId="4D604D37" wp14:editId="029CD1BE">
            <wp:extent cx="5943600" cy="4457700"/>
            <wp:effectExtent l="0" t="0" r="0" b="0"/>
            <wp:docPr id="27296046" name="Picture 12" descr="A white background with blac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046" name="Picture 12" descr="A white background with black and blue tex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379007F" w14:textId="77777777" w:rsidR="00945B4C" w:rsidRDefault="00945B4C" w:rsidP="00945B4C">
      <w:pPr>
        <w:spacing w:line="480" w:lineRule="auto"/>
        <w:rPr>
          <w:rFonts w:cs="Times New Roman"/>
          <w:b/>
          <w:bCs/>
          <w:i/>
          <w:iCs/>
          <w:szCs w:val="24"/>
        </w:rPr>
      </w:pPr>
    </w:p>
    <w:p w14:paraId="575293AD" w14:textId="6D19D4D8" w:rsidR="00945B4C" w:rsidRPr="009549CB" w:rsidDel="00B7152E" w:rsidRDefault="00945B4C" w:rsidP="00BD3644">
      <w:pPr>
        <w:spacing w:line="480" w:lineRule="auto"/>
        <w:rPr>
          <w:del w:id="316" w:author="Vanessa Maybruck" w:date="2026-02-09T17:24:00Z" w16du:dateUtc="2026-02-10T00:24:00Z"/>
          <w:rFonts w:cs="Times New Roman"/>
          <w:i/>
          <w:iCs/>
          <w:szCs w:val="24"/>
        </w:rPr>
      </w:pPr>
      <w:del w:id="317" w:author="Vanessa Maybruck" w:date="2026-02-09T17:24:00Z" w16du:dateUtc="2026-02-10T00:24: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637CA4E8" w14:textId="26DA44EC" w:rsidR="0032125A" w:rsidRDefault="00E72034" w:rsidP="007C7842">
      <w:pPr>
        <w:spacing w:line="480" w:lineRule="auto"/>
        <w:rPr>
          <w:rFonts w:cs="Times New Roman"/>
          <w:b/>
          <w:bCs/>
          <w:i/>
          <w:iCs/>
          <w:szCs w:val="24"/>
        </w:rPr>
      </w:pPr>
      <w:r>
        <w:rPr>
          <w:rFonts w:cs="Times New Roman"/>
          <w:b/>
          <w:bCs/>
          <w:i/>
          <w:iCs/>
          <w:noProof/>
          <w:szCs w:val="24"/>
        </w:rPr>
        <w:drawing>
          <wp:inline distT="0" distB="0" distL="0" distR="0" wp14:anchorId="1E92C79C" wp14:editId="2DAC560B">
            <wp:extent cx="5943600" cy="4457700"/>
            <wp:effectExtent l="0" t="0" r="0" b="0"/>
            <wp:docPr id="137735031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50319" name="Picture 13"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77FE22A" w14:textId="77777777" w:rsidR="009549CB" w:rsidRDefault="009549CB" w:rsidP="009549CB">
      <w:pPr>
        <w:spacing w:line="480" w:lineRule="auto"/>
        <w:rPr>
          <w:rFonts w:cs="Times New Roman"/>
          <w:b/>
          <w:bCs/>
          <w:i/>
          <w:iCs/>
          <w:szCs w:val="24"/>
        </w:rPr>
      </w:pPr>
    </w:p>
    <w:p w14:paraId="1692FD39" w14:textId="7F09BEFD" w:rsidR="009549CB" w:rsidRPr="000D64FE" w:rsidDel="00B7152E" w:rsidRDefault="009549CB" w:rsidP="007C7842">
      <w:pPr>
        <w:spacing w:line="480" w:lineRule="auto"/>
        <w:rPr>
          <w:del w:id="318" w:author="Vanessa Maybruck" w:date="2026-02-09T17:24:00Z" w16du:dateUtc="2026-02-10T00:24:00Z"/>
          <w:rFonts w:cs="Times New Roman"/>
          <w:i/>
          <w:iCs/>
          <w:szCs w:val="24"/>
        </w:rPr>
      </w:pPr>
      <w:del w:id="319" w:author="Vanessa Maybruck" w:date="2026-02-09T17:24:00Z" w16du:dateUtc="2026-02-10T00:24: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67BBE0CF" w14:textId="6C0195AC" w:rsidR="00E72034" w:rsidRDefault="00DD0CF1" w:rsidP="007C7842">
      <w:pPr>
        <w:spacing w:line="480" w:lineRule="auto"/>
        <w:rPr>
          <w:rFonts w:cs="Times New Roman"/>
          <w:b/>
          <w:bCs/>
          <w:i/>
          <w:iCs/>
          <w:szCs w:val="24"/>
        </w:rPr>
      </w:pPr>
      <w:r>
        <w:rPr>
          <w:rFonts w:cs="Times New Roman"/>
          <w:b/>
          <w:bCs/>
          <w:i/>
          <w:iCs/>
          <w:noProof/>
          <w:szCs w:val="24"/>
        </w:rPr>
        <w:drawing>
          <wp:inline distT="0" distB="0" distL="0" distR="0" wp14:anchorId="13D7CDC4" wp14:editId="2B0A879B">
            <wp:extent cx="5943600" cy="4457700"/>
            <wp:effectExtent l="0" t="0" r="0" b="0"/>
            <wp:docPr id="1918548337" name="Picture 14" descr="A white background with blac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48337" name="Picture 14" descr="A white background with black and blue text&#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A659016" w14:textId="77777777" w:rsidR="000D64FE" w:rsidRDefault="000D64FE" w:rsidP="000D64FE">
      <w:pPr>
        <w:spacing w:line="480" w:lineRule="auto"/>
        <w:rPr>
          <w:rFonts w:cs="Times New Roman"/>
          <w:b/>
          <w:bCs/>
          <w:i/>
          <w:iCs/>
          <w:szCs w:val="24"/>
        </w:rPr>
      </w:pPr>
    </w:p>
    <w:p w14:paraId="45BC4486" w14:textId="1D548F5C" w:rsidR="000D64FE" w:rsidRPr="000D64FE" w:rsidDel="00B7152E" w:rsidRDefault="000D64FE" w:rsidP="007C7842">
      <w:pPr>
        <w:spacing w:line="480" w:lineRule="auto"/>
        <w:rPr>
          <w:del w:id="320" w:author="Vanessa Maybruck" w:date="2026-02-09T17:24:00Z" w16du:dateUtc="2026-02-10T00:24:00Z"/>
          <w:rFonts w:cs="Times New Roman"/>
          <w:i/>
          <w:iCs/>
          <w:szCs w:val="24"/>
        </w:rPr>
      </w:pPr>
      <w:del w:id="321" w:author="Vanessa Maybruck" w:date="2026-02-09T17:24:00Z" w16du:dateUtc="2026-02-10T00:24: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14F235E6" w14:textId="2E5EE7CB" w:rsidR="00DD0CF1" w:rsidRDefault="00691E3D" w:rsidP="007C7842">
      <w:pPr>
        <w:spacing w:line="480" w:lineRule="auto"/>
        <w:rPr>
          <w:rFonts w:cs="Times New Roman"/>
          <w:b/>
          <w:bCs/>
          <w:i/>
          <w:iCs/>
          <w:szCs w:val="24"/>
        </w:rPr>
      </w:pPr>
      <w:r>
        <w:rPr>
          <w:rFonts w:cs="Times New Roman"/>
          <w:b/>
          <w:bCs/>
          <w:i/>
          <w:iCs/>
          <w:noProof/>
          <w:szCs w:val="24"/>
        </w:rPr>
        <w:drawing>
          <wp:inline distT="0" distB="0" distL="0" distR="0" wp14:anchorId="09EF1132" wp14:editId="564FF347">
            <wp:extent cx="5943600" cy="4457700"/>
            <wp:effectExtent l="0" t="0" r="0" b="0"/>
            <wp:docPr id="874818812" name="Picture 15" descr="A white background with blac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18812" name="Picture 15" descr="A white background with black and blue text&#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C2DBFE1" w14:textId="77777777" w:rsidR="000D64FE" w:rsidRDefault="000D64FE" w:rsidP="000D64FE">
      <w:pPr>
        <w:spacing w:line="480" w:lineRule="auto"/>
        <w:rPr>
          <w:rFonts w:cs="Times New Roman"/>
          <w:b/>
          <w:bCs/>
          <w:i/>
          <w:iCs/>
          <w:szCs w:val="24"/>
        </w:rPr>
      </w:pPr>
    </w:p>
    <w:p w14:paraId="3113691F" w14:textId="4E1E162D" w:rsidR="000D64FE" w:rsidRPr="000D64FE" w:rsidDel="00B7152E" w:rsidRDefault="000D64FE" w:rsidP="007C7842">
      <w:pPr>
        <w:spacing w:line="480" w:lineRule="auto"/>
        <w:rPr>
          <w:del w:id="322" w:author="Vanessa Maybruck" w:date="2026-02-09T17:24:00Z" w16du:dateUtc="2026-02-10T00:24:00Z"/>
          <w:rFonts w:cs="Times New Roman"/>
          <w:i/>
          <w:iCs/>
          <w:szCs w:val="24"/>
        </w:rPr>
      </w:pPr>
      <w:del w:id="323" w:author="Vanessa Maybruck" w:date="2026-02-09T17:24:00Z" w16du:dateUtc="2026-02-10T00:24: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4EA0262D" w14:textId="2C90C579" w:rsidR="00691E3D" w:rsidRDefault="00691E3D" w:rsidP="007C7842">
      <w:pPr>
        <w:spacing w:line="480" w:lineRule="auto"/>
        <w:rPr>
          <w:rFonts w:cs="Times New Roman"/>
          <w:b/>
          <w:bCs/>
          <w:i/>
          <w:iCs/>
          <w:szCs w:val="24"/>
        </w:rPr>
      </w:pPr>
      <w:r>
        <w:rPr>
          <w:rFonts w:cs="Times New Roman"/>
          <w:b/>
          <w:bCs/>
          <w:i/>
          <w:iCs/>
          <w:noProof/>
          <w:szCs w:val="24"/>
        </w:rPr>
        <w:drawing>
          <wp:inline distT="0" distB="0" distL="0" distR="0" wp14:anchorId="48F472B9" wp14:editId="5ABB1636">
            <wp:extent cx="5943600" cy="4457700"/>
            <wp:effectExtent l="0" t="0" r="0" b="0"/>
            <wp:docPr id="604130178" name="Picture 16" descr="A white background with blu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30178" name="Picture 16" descr="A white background with blue and black tex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4A7919A" w14:textId="77777777" w:rsidR="000D64FE" w:rsidRDefault="000D64FE" w:rsidP="000D64FE">
      <w:pPr>
        <w:spacing w:line="480" w:lineRule="auto"/>
        <w:rPr>
          <w:rFonts w:cs="Times New Roman"/>
          <w:b/>
          <w:bCs/>
          <w:i/>
          <w:iCs/>
          <w:szCs w:val="24"/>
        </w:rPr>
      </w:pPr>
    </w:p>
    <w:p w14:paraId="7D51F136" w14:textId="14F7ECB5" w:rsidR="000D64FE" w:rsidRPr="000D64FE" w:rsidDel="00B7152E" w:rsidRDefault="000D64FE" w:rsidP="007C7842">
      <w:pPr>
        <w:spacing w:line="480" w:lineRule="auto"/>
        <w:rPr>
          <w:del w:id="324" w:author="Vanessa Maybruck" w:date="2026-02-09T17:24:00Z" w16du:dateUtc="2026-02-10T00:24:00Z"/>
          <w:rFonts w:cs="Times New Roman"/>
          <w:i/>
          <w:iCs/>
          <w:szCs w:val="24"/>
        </w:rPr>
      </w:pPr>
      <w:del w:id="325" w:author="Vanessa Maybruck" w:date="2026-02-09T17:24:00Z" w16du:dateUtc="2026-02-10T00:24: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32935F48" w14:textId="49FAC8C0" w:rsidR="00691E3D" w:rsidRDefault="00832C86" w:rsidP="007C7842">
      <w:pPr>
        <w:spacing w:line="480" w:lineRule="auto"/>
        <w:rPr>
          <w:rFonts w:cs="Times New Roman"/>
          <w:b/>
          <w:bCs/>
          <w:i/>
          <w:iCs/>
          <w:szCs w:val="24"/>
        </w:rPr>
      </w:pPr>
      <w:r>
        <w:rPr>
          <w:rFonts w:cs="Times New Roman"/>
          <w:b/>
          <w:bCs/>
          <w:i/>
          <w:iCs/>
          <w:noProof/>
          <w:szCs w:val="24"/>
        </w:rPr>
        <w:drawing>
          <wp:inline distT="0" distB="0" distL="0" distR="0" wp14:anchorId="34F440B2" wp14:editId="7219421C">
            <wp:extent cx="5943600" cy="4457700"/>
            <wp:effectExtent l="0" t="0" r="0" b="0"/>
            <wp:docPr id="1823653615" name="Picture 1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53615" name="Picture 17" descr="A screenshot of a computer scree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63515F6" w14:textId="77777777" w:rsidR="009D0CC5" w:rsidRDefault="009D0CC5" w:rsidP="009D0CC5">
      <w:pPr>
        <w:spacing w:line="480" w:lineRule="auto"/>
        <w:rPr>
          <w:rFonts w:cs="Times New Roman"/>
          <w:b/>
          <w:bCs/>
          <w:i/>
          <w:iCs/>
          <w:szCs w:val="24"/>
        </w:rPr>
      </w:pPr>
    </w:p>
    <w:p w14:paraId="5F6CFAB3" w14:textId="5F064C1B" w:rsidR="009D0CC5" w:rsidRPr="00941C95" w:rsidDel="00B7152E" w:rsidRDefault="009D0CC5" w:rsidP="007C7842">
      <w:pPr>
        <w:spacing w:line="480" w:lineRule="auto"/>
        <w:rPr>
          <w:del w:id="326" w:author="Vanessa Maybruck" w:date="2026-02-09T17:24:00Z" w16du:dateUtc="2026-02-10T00:24:00Z"/>
          <w:rFonts w:cs="Times New Roman"/>
          <w:i/>
          <w:iCs/>
          <w:szCs w:val="24"/>
        </w:rPr>
      </w:pPr>
      <w:del w:id="327" w:author="Vanessa Maybruck" w:date="2026-02-09T17:24:00Z" w16du:dateUtc="2026-02-10T00:24: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432F9CFD" w14:textId="50FD0034" w:rsidR="00832C86" w:rsidRDefault="00832C86" w:rsidP="007C7842">
      <w:pPr>
        <w:spacing w:line="480" w:lineRule="auto"/>
        <w:rPr>
          <w:rFonts w:cs="Times New Roman"/>
          <w:b/>
          <w:bCs/>
          <w:i/>
          <w:iCs/>
          <w:szCs w:val="24"/>
        </w:rPr>
      </w:pPr>
      <w:r>
        <w:rPr>
          <w:rFonts w:cs="Times New Roman"/>
          <w:b/>
          <w:bCs/>
          <w:i/>
          <w:iCs/>
          <w:noProof/>
          <w:szCs w:val="24"/>
        </w:rPr>
        <w:drawing>
          <wp:inline distT="0" distB="0" distL="0" distR="0" wp14:anchorId="14FDB7FD" wp14:editId="03D3DEDC">
            <wp:extent cx="5943600" cy="4457700"/>
            <wp:effectExtent l="0" t="0" r="0" b="0"/>
            <wp:docPr id="533725469" name="Picture 18" descr="A white background with many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25469" name="Picture 18" descr="A white background with many different colored line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D688C3C" w14:textId="77777777" w:rsidR="006D29FF" w:rsidRDefault="006D29FF" w:rsidP="006D29FF">
      <w:pPr>
        <w:spacing w:line="480" w:lineRule="auto"/>
        <w:rPr>
          <w:rFonts w:cs="Times New Roman"/>
          <w:b/>
          <w:bCs/>
          <w:i/>
          <w:iCs/>
          <w:szCs w:val="24"/>
        </w:rPr>
      </w:pPr>
    </w:p>
    <w:p w14:paraId="0E9943A7" w14:textId="4A1FFF92" w:rsidR="006D29FF" w:rsidRPr="006D29FF" w:rsidDel="00B7152E" w:rsidRDefault="006D29FF" w:rsidP="007C7842">
      <w:pPr>
        <w:spacing w:line="480" w:lineRule="auto"/>
        <w:rPr>
          <w:del w:id="328" w:author="Vanessa Maybruck" w:date="2026-02-09T17:24:00Z" w16du:dateUtc="2026-02-10T00:24:00Z"/>
          <w:rFonts w:cs="Times New Roman"/>
          <w:i/>
          <w:iCs/>
          <w:szCs w:val="24"/>
        </w:rPr>
      </w:pPr>
      <w:del w:id="329" w:author="Vanessa Maybruck" w:date="2026-02-09T17:24:00Z" w16du:dateUtc="2026-02-10T00:24: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776BF646" w14:textId="6DD49E48" w:rsidR="00832C86" w:rsidRDefault="002F4A84" w:rsidP="007C7842">
      <w:pPr>
        <w:spacing w:line="480" w:lineRule="auto"/>
        <w:rPr>
          <w:rFonts w:cs="Times New Roman"/>
          <w:b/>
          <w:bCs/>
          <w:i/>
          <w:iCs/>
          <w:szCs w:val="24"/>
        </w:rPr>
      </w:pPr>
      <w:r>
        <w:rPr>
          <w:rFonts w:cs="Times New Roman"/>
          <w:b/>
          <w:bCs/>
          <w:i/>
          <w:iCs/>
          <w:noProof/>
          <w:szCs w:val="24"/>
        </w:rPr>
        <w:drawing>
          <wp:inline distT="0" distB="0" distL="0" distR="0" wp14:anchorId="10C92B31" wp14:editId="79AA4DAC">
            <wp:extent cx="5943600" cy="4457700"/>
            <wp:effectExtent l="0" t="0" r="0" b="0"/>
            <wp:docPr id="1399721663" name="Picture 19" descr="A white background with many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21663" name="Picture 19" descr="A white background with many different colored lines&#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F86F226" w14:textId="77777777" w:rsidR="001B1949" w:rsidRDefault="001B1949" w:rsidP="006D29FF">
      <w:pPr>
        <w:spacing w:line="480" w:lineRule="auto"/>
        <w:rPr>
          <w:rFonts w:cs="Times New Roman"/>
          <w:b/>
          <w:bCs/>
          <w:i/>
          <w:iCs/>
          <w:szCs w:val="24"/>
        </w:rPr>
      </w:pPr>
    </w:p>
    <w:p w14:paraId="2C0BD119" w14:textId="36EE8FEB" w:rsidR="006D29FF" w:rsidRPr="001B1949" w:rsidDel="00B7152E" w:rsidRDefault="006D29FF" w:rsidP="007C7842">
      <w:pPr>
        <w:spacing w:line="480" w:lineRule="auto"/>
        <w:rPr>
          <w:del w:id="330" w:author="Vanessa Maybruck" w:date="2026-02-09T17:24:00Z" w16du:dateUtc="2026-02-10T00:24:00Z"/>
          <w:rFonts w:cs="Times New Roman"/>
          <w:i/>
          <w:iCs/>
          <w:szCs w:val="24"/>
        </w:rPr>
      </w:pPr>
      <w:del w:id="331" w:author="Vanessa Maybruck" w:date="2026-02-09T17:24:00Z" w16du:dateUtc="2026-02-10T00:24: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1AC43C63" w14:textId="3676F7D2" w:rsidR="002F4A84" w:rsidRDefault="002F4A84" w:rsidP="007C7842">
      <w:pPr>
        <w:spacing w:line="480" w:lineRule="auto"/>
        <w:rPr>
          <w:rFonts w:cs="Times New Roman"/>
          <w:b/>
          <w:bCs/>
          <w:i/>
          <w:iCs/>
          <w:szCs w:val="24"/>
        </w:rPr>
      </w:pPr>
      <w:r>
        <w:rPr>
          <w:rFonts w:cs="Times New Roman"/>
          <w:b/>
          <w:bCs/>
          <w:i/>
          <w:iCs/>
          <w:noProof/>
          <w:szCs w:val="24"/>
        </w:rPr>
        <w:drawing>
          <wp:inline distT="0" distB="0" distL="0" distR="0" wp14:anchorId="0D0E1453" wp14:editId="48262019">
            <wp:extent cx="5943600" cy="4457700"/>
            <wp:effectExtent l="0" t="0" r="0" b="0"/>
            <wp:docPr id="1343440164" name="Picture 20" descr="A white background with many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40164" name="Picture 20" descr="A white background with many lines and dots&#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0C8C4C0" w14:textId="77777777" w:rsidR="001B1949" w:rsidRDefault="001B1949" w:rsidP="001B1949">
      <w:pPr>
        <w:spacing w:line="480" w:lineRule="auto"/>
        <w:rPr>
          <w:rFonts w:cs="Times New Roman"/>
          <w:b/>
          <w:bCs/>
          <w:i/>
          <w:iCs/>
          <w:szCs w:val="24"/>
        </w:rPr>
      </w:pPr>
    </w:p>
    <w:p w14:paraId="75F18414" w14:textId="1E9EB44B" w:rsidR="001B1949" w:rsidRPr="001B1949" w:rsidDel="00B7152E" w:rsidRDefault="001B1949" w:rsidP="007C7842">
      <w:pPr>
        <w:spacing w:line="480" w:lineRule="auto"/>
        <w:rPr>
          <w:del w:id="332" w:author="Vanessa Maybruck" w:date="2026-02-09T17:24:00Z" w16du:dateUtc="2026-02-10T00:24:00Z"/>
          <w:rFonts w:cs="Times New Roman"/>
          <w:i/>
          <w:iCs/>
          <w:szCs w:val="24"/>
        </w:rPr>
      </w:pPr>
      <w:del w:id="333" w:author="Vanessa Maybruck" w:date="2026-02-09T17:24:00Z" w16du:dateUtc="2026-02-10T00:24: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26167F80" w14:textId="47B5B457" w:rsidR="002F4A84" w:rsidRDefault="00541254" w:rsidP="007C7842">
      <w:pPr>
        <w:spacing w:line="480" w:lineRule="auto"/>
        <w:rPr>
          <w:rFonts w:cs="Times New Roman"/>
          <w:b/>
          <w:bCs/>
          <w:i/>
          <w:iCs/>
          <w:szCs w:val="24"/>
        </w:rPr>
      </w:pPr>
      <w:r>
        <w:rPr>
          <w:rFonts w:cs="Times New Roman"/>
          <w:b/>
          <w:bCs/>
          <w:i/>
          <w:iCs/>
          <w:noProof/>
          <w:szCs w:val="24"/>
        </w:rPr>
        <w:drawing>
          <wp:inline distT="0" distB="0" distL="0" distR="0" wp14:anchorId="20D440EE" wp14:editId="5E423021">
            <wp:extent cx="5943600" cy="4457700"/>
            <wp:effectExtent l="0" t="0" r="0" b="0"/>
            <wp:docPr id="658679154" name="Picture 21" descr="A white background with many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79154" name="Picture 21" descr="A white background with many different colored lines&#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E235DAE" w14:textId="77777777" w:rsidR="001B1949" w:rsidRDefault="001B1949" w:rsidP="001B1949">
      <w:pPr>
        <w:spacing w:line="480" w:lineRule="auto"/>
        <w:rPr>
          <w:rFonts w:cs="Times New Roman"/>
          <w:b/>
          <w:bCs/>
          <w:i/>
          <w:iCs/>
          <w:szCs w:val="24"/>
        </w:rPr>
      </w:pPr>
    </w:p>
    <w:p w14:paraId="228E594F" w14:textId="5ADA7FE7" w:rsidR="001B1949" w:rsidRPr="001B1949" w:rsidDel="00B7152E" w:rsidRDefault="001B1949" w:rsidP="007C7842">
      <w:pPr>
        <w:spacing w:line="480" w:lineRule="auto"/>
        <w:rPr>
          <w:del w:id="334" w:author="Vanessa Maybruck" w:date="2026-02-09T17:25:00Z" w16du:dateUtc="2026-02-10T00:25:00Z"/>
          <w:rFonts w:cs="Times New Roman"/>
          <w:i/>
          <w:iCs/>
          <w:szCs w:val="24"/>
        </w:rPr>
      </w:pPr>
      <w:del w:id="335" w:author="Vanessa Maybruck" w:date="2026-02-09T17:25:00Z" w16du:dateUtc="2026-02-10T00:25: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7B2A34BF" w14:textId="4DF03A5C" w:rsidR="00541254" w:rsidRDefault="00541254" w:rsidP="007C7842">
      <w:pPr>
        <w:spacing w:line="480" w:lineRule="auto"/>
        <w:rPr>
          <w:rFonts w:cs="Times New Roman"/>
          <w:b/>
          <w:bCs/>
          <w:i/>
          <w:iCs/>
          <w:szCs w:val="24"/>
        </w:rPr>
      </w:pPr>
      <w:r>
        <w:rPr>
          <w:rFonts w:cs="Times New Roman"/>
          <w:b/>
          <w:bCs/>
          <w:i/>
          <w:iCs/>
          <w:noProof/>
          <w:szCs w:val="24"/>
        </w:rPr>
        <w:drawing>
          <wp:inline distT="0" distB="0" distL="0" distR="0" wp14:anchorId="13FBBD48" wp14:editId="500B582A">
            <wp:extent cx="5943600" cy="4457700"/>
            <wp:effectExtent l="0" t="0" r="0" b="0"/>
            <wp:docPr id="1688086278" name="Picture 22" descr="A white background with many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86278" name="Picture 22" descr="A white background with many different colored line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EF3D150" w14:textId="77777777" w:rsidR="001B1949" w:rsidRDefault="001B1949" w:rsidP="001B1949">
      <w:pPr>
        <w:spacing w:line="480" w:lineRule="auto"/>
        <w:rPr>
          <w:rFonts w:cs="Times New Roman"/>
          <w:b/>
          <w:bCs/>
          <w:i/>
          <w:iCs/>
          <w:szCs w:val="24"/>
        </w:rPr>
      </w:pPr>
    </w:p>
    <w:p w14:paraId="2D027456" w14:textId="610A4A3C" w:rsidR="001B1949" w:rsidRPr="001B1949" w:rsidDel="00B7152E" w:rsidRDefault="001B1949" w:rsidP="007C7842">
      <w:pPr>
        <w:spacing w:line="480" w:lineRule="auto"/>
        <w:rPr>
          <w:del w:id="336" w:author="Vanessa Maybruck" w:date="2026-02-09T17:25:00Z" w16du:dateUtc="2026-02-10T00:25:00Z"/>
          <w:rFonts w:cs="Times New Roman"/>
          <w:i/>
          <w:iCs/>
          <w:szCs w:val="24"/>
        </w:rPr>
      </w:pPr>
      <w:del w:id="337" w:author="Vanessa Maybruck" w:date="2026-02-09T17:25:00Z" w16du:dateUtc="2026-02-10T00:25: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37082F4C" w14:textId="7B937C2F" w:rsidR="00541254" w:rsidRDefault="0027687B" w:rsidP="007C7842">
      <w:pPr>
        <w:spacing w:line="480" w:lineRule="auto"/>
        <w:rPr>
          <w:rFonts w:cs="Times New Roman"/>
          <w:b/>
          <w:bCs/>
          <w:i/>
          <w:iCs/>
          <w:szCs w:val="24"/>
        </w:rPr>
      </w:pPr>
      <w:r>
        <w:rPr>
          <w:rFonts w:cs="Times New Roman"/>
          <w:b/>
          <w:bCs/>
          <w:i/>
          <w:iCs/>
          <w:noProof/>
          <w:szCs w:val="24"/>
        </w:rPr>
        <w:drawing>
          <wp:inline distT="0" distB="0" distL="0" distR="0" wp14:anchorId="641003CB" wp14:editId="2AACFBCF">
            <wp:extent cx="5943600" cy="4457700"/>
            <wp:effectExtent l="0" t="0" r="0" b="0"/>
            <wp:docPr id="1235780026" name="Picture 2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80026" name="Picture 23" descr="A screenshot of a graph&#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E2BDBD5" w14:textId="77777777" w:rsidR="001A29B5" w:rsidRDefault="001A29B5" w:rsidP="001A29B5">
      <w:pPr>
        <w:spacing w:line="480" w:lineRule="auto"/>
        <w:rPr>
          <w:rFonts w:cs="Times New Roman"/>
          <w:b/>
          <w:bCs/>
          <w:i/>
          <w:iCs/>
          <w:szCs w:val="24"/>
        </w:rPr>
      </w:pPr>
    </w:p>
    <w:p w14:paraId="7D924BFB" w14:textId="65F1C0A4" w:rsidR="001A29B5" w:rsidRPr="00D23559" w:rsidDel="00B7152E" w:rsidRDefault="001A29B5" w:rsidP="007C7842">
      <w:pPr>
        <w:spacing w:line="480" w:lineRule="auto"/>
        <w:rPr>
          <w:del w:id="338" w:author="Vanessa Maybruck" w:date="2026-02-09T17:25:00Z" w16du:dateUtc="2026-02-10T00:25:00Z"/>
          <w:rFonts w:cs="Times New Roman"/>
          <w:i/>
          <w:iCs/>
          <w:szCs w:val="24"/>
        </w:rPr>
      </w:pPr>
      <w:del w:id="339" w:author="Vanessa Maybruck" w:date="2026-02-09T17:25:00Z" w16du:dateUtc="2026-02-10T00:25: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778518EC" w14:textId="2D3299A4" w:rsidR="0027687B" w:rsidRDefault="0027687B" w:rsidP="007C7842">
      <w:pPr>
        <w:spacing w:line="480" w:lineRule="auto"/>
        <w:rPr>
          <w:rFonts w:cs="Times New Roman"/>
          <w:b/>
          <w:bCs/>
          <w:i/>
          <w:iCs/>
          <w:szCs w:val="24"/>
        </w:rPr>
      </w:pPr>
      <w:r>
        <w:rPr>
          <w:rFonts w:cs="Times New Roman"/>
          <w:b/>
          <w:bCs/>
          <w:i/>
          <w:iCs/>
          <w:noProof/>
          <w:szCs w:val="24"/>
        </w:rPr>
        <w:drawing>
          <wp:inline distT="0" distB="0" distL="0" distR="0" wp14:anchorId="093CF469" wp14:editId="684142CF">
            <wp:extent cx="5943600" cy="4457700"/>
            <wp:effectExtent l="0" t="0" r="0" b="0"/>
            <wp:docPr id="1263200747" name="Picture 24" descr="A white background with blu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00747" name="Picture 24" descr="A white background with blue and black text&#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F836F99" w14:textId="77777777" w:rsidR="00D23559" w:rsidRDefault="00D23559" w:rsidP="00D23559">
      <w:pPr>
        <w:spacing w:line="480" w:lineRule="auto"/>
        <w:rPr>
          <w:rFonts w:cs="Times New Roman"/>
          <w:b/>
          <w:bCs/>
          <w:i/>
          <w:iCs/>
          <w:szCs w:val="24"/>
        </w:rPr>
      </w:pPr>
    </w:p>
    <w:p w14:paraId="744FF987" w14:textId="1D61D846" w:rsidR="00D23559" w:rsidRPr="001847FF" w:rsidDel="00B7152E" w:rsidRDefault="00D23559" w:rsidP="007C7842">
      <w:pPr>
        <w:spacing w:line="480" w:lineRule="auto"/>
        <w:rPr>
          <w:del w:id="340" w:author="Vanessa Maybruck" w:date="2026-02-09T17:25:00Z" w16du:dateUtc="2026-02-10T00:25:00Z"/>
          <w:rFonts w:cs="Times New Roman"/>
          <w:i/>
          <w:iCs/>
          <w:szCs w:val="24"/>
        </w:rPr>
      </w:pPr>
      <w:del w:id="341" w:author="Vanessa Maybruck" w:date="2026-02-09T17:25:00Z" w16du:dateUtc="2026-02-10T00:25: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009ED440" w14:textId="0D433455" w:rsidR="0027687B" w:rsidRDefault="001E29E6" w:rsidP="007C7842">
      <w:pPr>
        <w:spacing w:line="480" w:lineRule="auto"/>
        <w:rPr>
          <w:rFonts w:cs="Times New Roman"/>
          <w:b/>
          <w:bCs/>
          <w:i/>
          <w:iCs/>
          <w:szCs w:val="24"/>
        </w:rPr>
      </w:pPr>
      <w:r>
        <w:rPr>
          <w:rFonts w:cs="Times New Roman"/>
          <w:b/>
          <w:bCs/>
          <w:i/>
          <w:iCs/>
          <w:noProof/>
          <w:szCs w:val="24"/>
        </w:rPr>
        <w:drawing>
          <wp:inline distT="0" distB="0" distL="0" distR="0" wp14:anchorId="663B5793" wp14:editId="6A4A0BCE">
            <wp:extent cx="5943600" cy="4457700"/>
            <wp:effectExtent l="0" t="0" r="0" b="0"/>
            <wp:docPr id="504137031" name="Picture 25" descr="A white background with blu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7031" name="Picture 25" descr="A white background with blue and black text&#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CA54444" w14:textId="77777777" w:rsidR="001847FF" w:rsidRDefault="001847FF" w:rsidP="001847FF">
      <w:pPr>
        <w:spacing w:line="480" w:lineRule="auto"/>
        <w:rPr>
          <w:rFonts w:cs="Times New Roman"/>
          <w:b/>
          <w:bCs/>
          <w:i/>
          <w:iCs/>
          <w:szCs w:val="24"/>
        </w:rPr>
      </w:pPr>
    </w:p>
    <w:p w14:paraId="1B5B3924" w14:textId="2042E313" w:rsidR="001847FF" w:rsidRPr="001847FF" w:rsidDel="00B7152E" w:rsidRDefault="001847FF" w:rsidP="007C7842">
      <w:pPr>
        <w:spacing w:line="480" w:lineRule="auto"/>
        <w:rPr>
          <w:del w:id="342" w:author="Vanessa Maybruck" w:date="2026-02-09T17:25:00Z" w16du:dateUtc="2026-02-10T00:25:00Z"/>
          <w:rFonts w:cs="Times New Roman"/>
          <w:i/>
          <w:iCs/>
          <w:szCs w:val="24"/>
        </w:rPr>
      </w:pPr>
      <w:del w:id="343" w:author="Vanessa Maybruck" w:date="2026-02-09T17:25:00Z" w16du:dateUtc="2026-02-10T00:25: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5FEB7BC6" w14:textId="38C532F6" w:rsidR="001E29E6" w:rsidRDefault="001E29E6" w:rsidP="007C7842">
      <w:pPr>
        <w:spacing w:line="480" w:lineRule="auto"/>
        <w:rPr>
          <w:rFonts w:cs="Times New Roman"/>
          <w:b/>
          <w:bCs/>
          <w:i/>
          <w:iCs/>
          <w:szCs w:val="24"/>
        </w:rPr>
      </w:pPr>
      <w:r>
        <w:rPr>
          <w:rFonts w:cs="Times New Roman"/>
          <w:b/>
          <w:bCs/>
          <w:i/>
          <w:iCs/>
          <w:noProof/>
          <w:szCs w:val="24"/>
        </w:rPr>
        <w:drawing>
          <wp:inline distT="0" distB="0" distL="0" distR="0" wp14:anchorId="0040E58E" wp14:editId="7D09568B">
            <wp:extent cx="5943600" cy="4457700"/>
            <wp:effectExtent l="0" t="0" r="0" b="0"/>
            <wp:docPr id="1371004816" name="Picture 26" descr="A white background with blac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04816" name="Picture 26" descr="A white background with black and blue text&#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F0F9D55" w14:textId="77777777" w:rsidR="001847FF" w:rsidRDefault="001847FF" w:rsidP="001847FF">
      <w:pPr>
        <w:spacing w:line="480" w:lineRule="auto"/>
        <w:rPr>
          <w:rFonts w:cs="Times New Roman"/>
          <w:b/>
          <w:bCs/>
          <w:i/>
          <w:iCs/>
          <w:szCs w:val="24"/>
        </w:rPr>
      </w:pPr>
    </w:p>
    <w:p w14:paraId="5099F210" w14:textId="40995880" w:rsidR="001847FF" w:rsidRPr="001847FF" w:rsidDel="00B7152E" w:rsidRDefault="001847FF" w:rsidP="007C7842">
      <w:pPr>
        <w:spacing w:line="480" w:lineRule="auto"/>
        <w:rPr>
          <w:del w:id="344" w:author="Vanessa Maybruck" w:date="2026-02-09T17:25:00Z" w16du:dateUtc="2026-02-10T00:25:00Z"/>
          <w:rFonts w:cs="Times New Roman"/>
          <w:i/>
          <w:iCs/>
          <w:szCs w:val="24"/>
        </w:rPr>
      </w:pPr>
      <w:del w:id="345" w:author="Vanessa Maybruck" w:date="2026-02-09T17:25:00Z" w16du:dateUtc="2026-02-10T00:25: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5E299A17" w14:textId="5D3EA655" w:rsidR="001E29E6" w:rsidRDefault="008C79C2" w:rsidP="007C7842">
      <w:pPr>
        <w:spacing w:line="480" w:lineRule="auto"/>
        <w:rPr>
          <w:rFonts w:cs="Times New Roman"/>
          <w:b/>
          <w:bCs/>
          <w:i/>
          <w:iCs/>
          <w:szCs w:val="24"/>
        </w:rPr>
      </w:pPr>
      <w:r>
        <w:rPr>
          <w:rFonts w:cs="Times New Roman"/>
          <w:b/>
          <w:bCs/>
          <w:i/>
          <w:iCs/>
          <w:noProof/>
          <w:szCs w:val="24"/>
        </w:rPr>
        <w:drawing>
          <wp:inline distT="0" distB="0" distL="0" distR="0" wp14:anchorId="477FEE4F" wp14:editId="424087A4">
            <wp:extent cx="5943600" cy="4457700"/>
            <wp:effectExtent l="0" t="0" r="0" b="0"/>
            <wp:docPr id="1448325141" name="Picture 27" descr="A white background with many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25141" name="Picture 27" descr="A white background with many different colored lines&#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3909B94" w14:textId="77777777" w:rsidR="001847FF" w:rsidRDefault="001847FF" w:rsidP="001847FF">
      <w:pPr>
        <w:spacing w:line="480" w:lineRule="auto"/>
        <w:rPr>
          <w:rFonts w:cs="Times New Roman"/>
          <w:b/>
          <w:bCs/>
          <w:i/>
          <w:iCs/>
          <w:szCs w:val="24"/>
        </w:rPr>
      </w:pPr>
    </w:p>
    <w:p w14:paraId="10D49B71" w14:textId="3A0925C5" w:rsidR="001847FF" w:rsidRPr="00F14CAE" w:rsidDel="00B7152E" w:rsidRDefault="001847FF" w:rsidP="007C7842">
      <w:pPr>
        <w:spacing w:line="480" w:lineRule="auto"/>
        <w:rPr>
          <w:del w:id="346" w:author="Vanessa Maybruck" w:date="2026-02-09T17:25:00Z" w16du:dateUtc="2026-02-10T00:25:00Z"/>
          <w:rFonts w:cs="Times New Roman"/>
          <w:i/>
          <w:iCs/>
          <w:szCs w:val="24"/>
        </w:rPr>
      </w:pPr>
      <w:del w:id="347" w:author="Vanessa Maybruck" w:date="2026-02-09T17:25:00Z" w16du:dateUtc="2026-02-10T00:25: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0F20D1EF" w14:textId="3A727C5C" w:rsidR="008C79C2" w:rsidRDefault="008C79C2" w:rsidP="007C7842">
      <w:pPr>
        <w:spacing w:line="480" w:lineRule="auto"/>
        <w:rPr>
          <w:rFonts w:cs="Times New Roman"/>
          <w:b/>
          <w:bCs/>
          <w:i/>
          <w:iCs/>
          <w:szCs w:val="24"/>
        </w:rPr>
      </w:pPr>
      <w:r>
        <w:rPr>
          <w:rFonts w:cs="Times New Roman"/>
          <w:b/>
          <w:bCs/>
          <w:i/>
          <w:iCs/>
          <w:noProof/>
          <w:szCs w:val="24"/>
        </w:rPr>
        <w:drawing>
          <wp:inline distT="0" distB="0" distL="0" distR="0" wp14:anchorId="5519A705" wp14:editId="7867D418">
            <wp:extent cx="5943600" cy="4457700"/>
            <wp:effectExtent l="0" t="0" r="0" b="0"/>
            <wp:docPr id="1612174133" name="Picture 28" descr="A white background with blac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74133" name="Picture 28" descr="A white background with black and blue tex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E2A0449" w14:textId="77777777" w:rsidR="00F14CAE" w:rsidRDefault="00F14CAE" w:rsidP="00F14CAE">
      <w:pPr>
        <w:spacing w:line="480" w:lineRule="auto"/>
        <w:rPr>
          <w:rFonts w:cs="Times New Roman"/>
          <w:b/>
          <w:bCs/>
          <w:i/>
          <w:iCs/>
          <w:szCs w:val="24"/>
        </w:rPr>
      </w:pPr>
    </w:p>
    <w:p w14:paraId="7BDDD746" w14:textId="0E683C6A" w:rsidR="00F14CAE" w:rsidRPr="00F14CAE" w:rsidDel="00B7152E" w:rsidRDefault="00F14CAE" w:rsidP="007C7842">
      <w:pPr>
        <w:spacing w:line="480" w:lineRule="auto"/>
        <w:rPr>
          <w:del w:id="348" w:author="Vanessa Maybruck" w:date="2026-02-09T17:25:00Z" w16du:dateUtc="2026-02-10T00:25:00Z"/>
          <w:rFonts w:cs="Times New Roman"/>
          <w:i/>
          <w:iCs/>
          <w:szCs w:val="24"/>
        </w:rPr>
      </w:pPr>
      <w:del w:id="349" w:author="Vanessa Maybruck" w:date="2026-02-09T17:25:00Z" w16du:dateUtc="2026-02-10T00:25: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3272C7CD" w14:textId="1B977649" w:rsidR="008C79C2" w:rsidRDefault="00E77415" w:rsidP="007C7842">
      <w:pPr>
        <w:spacing w:line="480" w:lineRule="auto"/>
        <w:rPr>
          <w:rFonts w:cs="Times New Roman"/>
          <w:b/>
          <w:bCs/>
          <w:i/>
          <w:iCs/>
          <w:szCs w:val="24"/>
        </w:rPr>
      </w:pPr>
      <w:r>
        <w:rPr>
          <w:rFonts w:cs="Times New Roman"/>
          <w:b/>
          <w:bCs/>
          <w:i/>
          <w:iCs/>
          <w:noProof/>
          <w:szCs w:val="24"/>
        </w:rPr>
        <w:drawing>
          <wp:inline distT="0" distB="0" distL="0" distR="0" wp14:anchorId="1CA19FF8" wp14:editId="2FEF70CE">
            <wp:extent cx="5943600" cy="4457700"/>
            <wp:effectExtent l="0" t="0" r="0" b="0"/>
            <wp:docPr id="371096769" name="Picture 29" descr="A white background with blac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96769" name="Picture 29" descr="A white background with black and blue tex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807EF79" w14:textId="77777777" w:rsidR="00F14CAE" w:rsidRDefault="00F14CAE" w:rsidP="00F14CAE">
      <w:pPr>
        <w:spacing w:line="480" w:lineRule="auto"/>
        <w:rPr>
          <w:rFonts w:cs="Times New Roman"/>
          <w:b/>
          <w:bCs/>
          <w:i/>
          <w:iCs/>
          <w:szCs w:val="24"/>
        </w:rPr>
      </w:pPr>
    </w:p>
    <w:p w14:paraId="3DEDDA58" w14:textId="27EEB62C" w:rsidR="00F14CAE" w:rsidRPr="00F14CAE" w:rsidDel="00B7152E" w:rsidRDefault="00F14CAE" w:rsidP="007C7842">
      <w:pPr>
        <w:spacing w:line="480" w:lineRule="auto"/>
        <w:rPr>
          <w:del w:id="350" w:author="Vanessa Maybruck" w:date="2026-02-09T17:25:00Z" w16du:dateUtc="2026-02-10T00:25:00Z"/>
          <w:rFonts w:cs="Times New Roman"/>
          <w:i/>
          <w:iCs/>
          <w:szCs w:val="24"/>
        </w:rPr>
      </w:pPr>
      <w:del w:id="351" w:author="Vanessa Maybruck" w:date="2026-02-09T17:25:00Z" w16du:dateUtc="2026-02-10T00:25: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426B7835" w14:textId="12E6F814" w:rsidR="00E77415" w:rsidRDefault="00ED2127" w:rsidP="007C7842">
      <w:pPr>
        <w:spacing w:line="480" w:lineRule="auto"/>
        <w:rPr>
          <w:rFonts w:cs="Times New Roman"/>
          <w:b/>
          <w:bCs/>
          <w:i/>
          <w:iCs/>
          <w:szCs w:val="24"/>
        </w:rPr>
      </w:pPr>
      <w:r>
        <w:rPr>
          <w:rFonts w:cs="Times New Roman"/>
          <w:b/>
          <w:bCs/>
          <w:i/>
          <w:iCs/>
          <w:noProof/>
          <w:szCs w:val="24"/>
        </w:rPr>
        <w:drawing>
          <wp:inline distT="0" distB="0" distL="0" distR="0" wp14:anchorId="41C7CDD0" wp14:editId="0620C568">
            <wp:extent cx="5943600" cy="4457700"/>
            <wp:effectExtent l="0" t="0" r="0" b="0"/>
            <wp:docPr id="61769456" name="Picture 30" descr="A white background with black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9456" name="Picture 30" descr="A white background with black and red text&#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96DDC29" w14:textId="77777777" w:rsidR="00F14CAE" w:rsidRDefault="00F14CAE" w:rsidP="00F14CAE">
      <w:pPr>
        <w:spacing w:line="480" w:lineRule="auto"/>
        <w:rPr>
          <w:rFonts w:cs="Times New Roman"/>
          <w:b/>
          <w:bCs/>
          <w:i/>
          <w:iCs/>
          <w:szCs w:val="24"/>
        </w:rPr>
      </w:pPr>
    </w:p>
    <w:p w14:paraId="6536291E" w14:textId="3744C68C" w:rsidR="00F14CAE" w:rsidRPr="00E22620" w:rsidDel="00B7152E" w:rsidRDefault="00F14CAE" w:rsidP="007C7842">
      <w:pPr>
        <w:spacing w:line="480" w:lineRule="auto"/>
        <w:rPr>
          <w:del w:id="352" w:author="Vanessa Maybruck" w:date="2026-02-09T17:25:00Z" w16du:dateUtc="2026-02-10T00:25:00Z"/>
          <w:rFonts w:cs="Times New Roman"/>
          <w:i/>
          <w:iCs/>
          <w:szCs w:val="24"/>
        </w:rPr>
      </w:pPr>
      <w:del w:id="353" w:author="Vanessa Maybruck" w:date="2026-02-09T17:25:00Z" w16du:dateUtc="2026-02-10T00:25: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44B063A1" w14:textId="77110E04" w:rsidR="00ED2127" w:rsidRDefault="00ED2127" w:rsidP="007C7842">
      <w:pPr>
        <w:spacing w:line="480" w:lineRule="auto"/>
        <w:rPr>
          <w:rFonts w:cs="Times New Roman"/>
          <w:b/>
          <w:bCs/>
          <w:i/>
          <w:iCs/>
          <w:szCs w:val="24"/>
        </w:rPr>
      </w:pPr>
      <w:r>
        <w:rPr>
          <w:rFonts w:cs="Times New Roman"/>
          <w:b/>
          <w:bCs/>
          <w:i/>
          <w:iCs/>
          <w:noProof/>
          <w:szCs w:val="24"/>
        </w:rPr>
        <w:drawing>
          <wp:inline distT="0" distB="0" distL="0" distR="0" wp14:anchorId="6453A0D1" wp14:editId="1443BFC6">
            <wp:extent cx="5943600" cy="4457700"/>
            <wp:effectExtent l="0" t="0" r="0" b="0"/>
            <wp:docPr id="628341691" name="Picture 3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1691" name="Picture 31" descr="A screenshot of a computer screen&#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1498F3A" w14:textId="77777777" w:rsidR="00E22620" w:rsidRDefault="00E22620" w:rsidP="00E22620">
      <w:pPr>
        <w:spacing w:line="480" w:lineRule="auto"/>
        <w:rPr>
          <w:rFonts w:cs="Times New Roman"/>
          <w:b/>
          <w:bCs/>
          <w:i/>
          <w:iCs/>
          <w:szCs w:val="24"/>
        </w:rPr>
      </w:pPr>
    </w:p>
    <w:p w14:paraId="4554B986" w14:textId="3DEB2547" w:rsidR="00E22620" w:rsidRPr="00E22620" w:rsidDel="00B7152E" w:rsidRDefault="00E22620" w:rsidP="007C7842">
      <w:pPr>
        <w:spacing w:line="480" w:lineRule="auto"/>
        <w:rPr>
          <w:del w:id="354" w:author="Vanessa Maybruck" w:date="2026-02-09T17:25:00Z" w16du:dateUtc="2026-02-10T00:25:00Z"/>
          <w:rFonts w:cs="Times New Roman"/>
          <w:i/>
          <w:iCs/>
          <w:szCs w:val="24"/>
        </w:rPr>
      </w:pPr>
      <w:del w:id="355" w:author="Vanessa Maybruck" w:date="2026-02-09T17:25:00Z" w16du:dateUtc="2026-02-10T00:25: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4790EB4D" w14:textId="6909B2D8" w:rsidR="00ED2127" w:rsidRDefault="00EA26D5" w:rsidP="007C7842">
      <w:pPr>
        <w:spacing w:line="480" w:lineRule="auto"/>
        <w:rPr>
          <w:rFonts w:cs="Times New Roman"/>
          <w:b/>
          <w:bCs/>
          <w:i/>
          <w:iCs/>
          <w:szCs w:val="24"/>
        </w:rPr>
      </w:pPr>
      <w:r>
        <w:rPr>
          <w:rFonts w:cs="Times New Roman"/>
          <w:b/>
          <w:bCs/>
          <w:i/>
          <w:iCs/>
          <w:noProof/>
          <w:szCs w:val="24"/>
        </w:rPr>
        <w:drawing>
          <wp:inline distT="0" distB="0" distL="0" distR="0" wp14:anchorId="341EE827" wp14:editId="49282C51">
            <wp:extent cx="5943600" cy="4457700"/>
            <wp:effectExtent l="0" t="0" r="0" b="0"/>
            <wp:docPr id="1234039021" name="Picture 3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39021" name="Picture 32" descr="A screenshot of a computer screen&#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6EDBB9A" w14:textId="77777777" w:rsidR="00E22620" w:rsidRDefault="00E22620" w:rsidP="00E22620">
      <w:pPr>
        <w:spacing w:line="480" w:lineRule="auto"/>
        <w:rPr>
          <w:rFonts w:cs="Times New Roman"/>
          <w:b/>
          <w:bCs/>
          <w:i/>
          <w:iCs/>
          <w:szCs w:val="24"/>
        </w:rPr>
      </w:pPr>
    </w:p>
    <w:p w14:paraId="406F4E55" w14:textId="2DEBB7A1" w:rsidR="00E22620" w:rsidRPr="00E22620" w:rsidDel="00B7152E" w:rsidRDefault="00E22620" w:rsidP="007C7842">
      <w:pPr>
        <w:spacing w:line="480" w:lineRule="auto"/>
        <w:rPr>
          <w:del w:id="356" w:author="Vanessa Maybruck" w:date="2026-02-09T17:26:00Z" w16du:dateUtc="2026-02-10T00:26:00Z"/>
          <w:rFonts w:cs="Times New Roman"/>
          <w:i/>
          <w:iCs/>
          <w:szCs w:val="24"/>
        </w:rPr>
      </w:pPr>
      <w:del w:id="357" w:author="Vanessa Maybruck" w:date="2026-02-09T17:26:00Z" w16du:dateUtc="2026-02-10T00:26: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6F2EC456" w14:textId="57AC38B8" w:rsidR="00EA26D5" w:rsidRDefault="00EA26D5" w:rsidP="007C7842">
      <w:pPr>
        <w:spacing w:line="480" w:lineRule="auto"/>
        <w:rPr>
          <w:rFonts w:cs="Times New Roman"/>
          <w:b/>
          <w:bCs/>
          <w:i/>
          <w:iCs/>
          <w:szCs w:val="24"/>
        </w:rPr>
      </w:pPr>
      <w:r>
        <w:rPr>
          <w:rFonts w:cs="Times New Roman"/>
          <w:b/>
          <w:bCs/>
          <w:i/>
          <w:iCs/>
          <w:noProof/>
          <w:szCs w:val="24"/>
        </w:rPr>
        <w:drawing>
          <wp:inline distT="0" distB="0" distL="0" distR="0" wp14:anchorId="0508BC98" wp14:editId="2C3D5D11">
            <wp:extent cx="5943600" cy="4457700"/>
            <wp:effectExtent l="0" t="0" r="0" b="0"/>
            <wp:docPr id="1949687117" name="Picture 3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87117" name="Picture 33" descr="A screenshot of a computer screen&#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B5E6E2F" w14:textId="77777777" w:rsidR="00E22620" w:rsidRDefault="00E22620" w:rsidP="00E22620">
      <w:pPr>
        <w:spacing w:line="480" w:lineRule="auto"/>
        <w:rPr>
          <w:rFonts w:cs="Times New Roman"/>
          <w:b/>
          <w:bCs/>
          <w:i/>
          <w:iCs/>
          <w:szCs w:val="24"/>
        </w:rPr>
      </w:pPr>
    </w:p>
    <w:p w14:paraId="73F33DB1" w14:textId="4E0FC219" w:rsidR="00E22620" w:rsidRPr="00E22620" w:rsidDel="00B7152E" w:rsidRDefault="00E22620" w:rsidP="007C7842">
      <w:pPr>
        <w:spacing w:line="480" w:lineRule="auto"/>
        <w:rPr>
          <w:del w:id="358" w:author="Vanessa Maybruck" w:date="2026-02-09T17:26:00Z" w16du:dateUtc="2026-02-10T00:26:00Z"/>
          <w:rFonts w:cs="Times New Roman"/>
          <w:i/>
          <w:iCs/>
          <w:szCs w:val="24"/>
        </w:rPr>
      </w:pPr>
      <w:del w:id="359" w:author="Vanessa Maybruck" w:date="2026-02-09T17:26:00Z" w16du:dateUtc="2026-02-10T00:26: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18B885A7" w14:textId="6F51DDAA" w:rsidR="00E67A4F" w:rsidRDefault="00E67A4F" w:rsidP="007C7842">
      <w:pPr>
        <w:spacing w:line="480" w:lineRule="auto"/>
        <w:rPr>
          <w:rFonts w:cs="Times New Roman"/>
          <w:b/>
          <w:bCs/>
          <w:i/>
          <w:iCs/>
          <w:szCs w:val="24"/>
        </w:rPr>
      </w:pPr>
      <w:r>
        <w:rPr>
          <w:rFonts w:cs="Times New Roman"/>
          <w:b/>
          <w:bCs/>
          <w:i/>
          <w:iCs/>
          <w:noProof/>
          <w:szCs w:val="24"/>
        </w:rPr>
        <w:drawing>
          <wp:inline distT="0" distB="0" distL="0" distR="0" wp14:anchorId="32B1A763" wp14:editId="6971DDD7">
            <wp:extent cx="5943600" cy="4457700"/>
            <wp:effectExtent l="0" t="0" r="0" b="0"/>
            <wp:docPr id="836431938" name="Picture 34"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1938" name="Picture 34" descr="A white background with black text&#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E0C0297" w14:textId="77777777" w:rsidR="00E22620" w:rsidRDefault="00E22620" w:rsidP="00E22620">
      <w:pPr>
        <w:spacing w:line="480" w:lineRule="auto"/>
        <w:rPr>
          <w:rFonts w:cs="Times New Roman"/>
          <w:b/>
          <w:bCs/>
          <w:i/>
          <w:iCs/>
          <w:szCs w:val="24"/>
        </w:rPr>
      </w:pPr>
    </w:p>
    <w:p w14:paraId="5B18C34E" w14:textId="171F204F" w:rsidR="00E22620" w:rsidRPr="00E22620" w:rsidDel="00B7152E" w:rsidRDefault="00E22620" w:rsidP="007C7842">
      <w:pPr>
        <w:spacing w:line="480" w:lineRule="auto"/>
        <w:rPr>
          <w:del w:id="360" w:author="Vanessa Maybruck" w:date="2026-02-09T17:26:00Z" w16du:dateUtc="2026-02-10T00:26:00Z"/>
          <w:rFonts w:cs="Times New Roman"/>
          <w:i/>
          <w:iCs/>
          <w:szCs w:val="24"/>
        </w:rPr>
      </w:pPr>
      <w:del w:id="361" w:author="Vanessa Maybruck" w:date="2026-02-09T17:26:00Z" w16du:dateUtc="2026-02-10T00:26: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11A7B25A" w14:textId="78EB24F9" w:rsidR="00E67A4F" w:rsidRDefault="004235DF" w:rsidP="007C7842">
      <w:pPr>
        <w:spacing w:line="480" w:lineRule="auto"/>
        <w:rPr>
          <w:rFonts w:cs="Times New Roman"/>
          <w:b/>
          <w:bCs/>
          <w:i/>
          <w:iCs/>
          <w:szCs w:val="24"/>
        </w:rPr>
      </w:pPr>
      <w:r>
        <w:rPr>
          <w:rFonts w:cs="Times New Roman"/>
          <w:b/>
          <w:bCs/>
          <w:i/>
          <w:iCs/>
          <w:noProof/>
          <w:szCs w:val="24"/>
        </w:rPr>
        <w:drawing>
          <wp:inline distT="0" distB="0" distL="0" distR="0" wp14:anchorId="6FF65C44" wp14:editId="6455F1F1">
            <wp:extent cx="5943600" cy="4457700"/>
            <wp:effectExtent l="0" t="0" r="0" b="0"/>
            <wp:docPr id="447111890" name="Picture 3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1890" name="Picture 35" descr="A screenshot of a computer screen&#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3B86552" w14:textId="77777777" w:rsidR="00E22620" w:rsidRDefault="00E22620" w:rsidP="00E22620">
      <w:pPr>
        <w:spacing w:line="480" w:lineRule="auto"/>
        <w:rPr>
          <w:rFonts w:cs="Times New Roman"/>
          <w:b/>
          <w:bCs/>
          <w:i/>
          <w:iCs/>
          <w:szCs w:val="24"/>
        </w:rPr>
      </w:pPr>
    </w:p>
    <w:p w14:paraId="127F5B38" w14:textId="2FA804EF" w:rsidR="00E22620" w:rsidRPr="00E22620" w:rsidDel="00B7152E" w:rsidRDefault="00E22620" w:rsidP="007C7842">
      <w:pPr>
        <w:spacing w:line="480" w:lineRule="auto"/>
        <w:rPr>
          <w:del w:id="362" w:author="Vanessa Maybruck" w:date="2026-02-09T17:26:00Z" w16du:dateUtc="2026-02-10T00:26:00Z"/>
          <w:rFonts w:cs="Times New Roman"/>
          <w:i/>
          <w:iCs/>
          <w:szCs w:val="24"/>
        </w:rPr>
      </w:pPr>
      <w:del w:id="363" w:author="Vanessa Maybruck" w:date="2026-02-09T17:26:00Z" w16du:dateUtc="2026-02-10T00:26: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3A6C35BA" w14:textId="2F7D2EB4" w:rsidR="004235DF" w:rsidRDefault="0086392A" w:rsidP="007C7842">
      <w:pPr>
        <w:spacing w:line="480" w:lineRule="auto"/>
        <w:rPr>
          <w:rFonts w:cs="Times New Roman"/>
          <w:b/>
          <w:bCs/>
          <w:i/>
          <w:iCs/>
          <w:szCs w:val="24"/>
        </w:rPr>
      </w:pPr>
      <w:r>
        <w:rPr>
          <w:rFonts w:cs="Times New Roman"/>
          <w:b/>
          <w:bCs/>
          <w:i/>
          <w:iCs/>
          <w:noProof/>
          <w:szCs w:val="24"/>
        </w:rPr>
        <w:drawing>
          <wp:inline distT="0" distB="0" distL="0" distR="0" wp14:anchorId="70758E66" wp14:editId="097A5609">
            <wp:extent cx="5943600" cy="4457700"/>
            <wp:effectExtent l="0" t="0" r="0" b="0"/>
            <wp:docPr id="1463264289" name="Picture 36" descr="A white background with many blu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64289" name="Picture 36" descr="A white background with many blue and black text&#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31B0A09" w14:textId="77777777" w:rsidR="00E22620" w:rsidRDefault="00E22620" w:rsidP="00E22620">
      <w:pPr>
        <w:spacing w:line="480" w:lineRule="auto"/>
        <w:rPr>
          <w:rFonts w:cs="Times New Roman"/>
          <w:b/>
          <w:bCs/>
          <w:i/>
          <w:iCs/>
          <w:szCs w:val="24"/>
        </w:rPr>
      </w:pPr>
    </w:p>
    <w:p w14:paraId="5070ADE1" w14:textId="3E17B41B" w:rsidR="00E22620" w:rsidRPr="00E22620" w:rsidDel="00B7152E" w:rsidRDefault="00E22620" w:rsidP="007C7842">
      <w:pPr>
        <w:spacing w:line="480" w:lineRule="auto"/>
        <w:rPr>
          <w:del w:id="364" w:author="Vanessa Maybruck" w:date="2026-02-09T17:26:00Z" w16du:dateUtc="2026-02-10T00:26:00Z"/>
          <w:rFonts w:cs="Times New Roman"/>
          <w:i/>
          <w:iCs/>
          <w:szCs w:val="24"/>
        </w:rPr>
      </w:pPr>
      <w:del w:id="365" w:author="Vanessa Maybruck" w:date="2026-02-09T17:26:00Z" w16du:dateUtc="2026-02-10T00:26: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29AD0109" w14:textId="3A618ABC" w:rsidR="0086392A" w:rsidRDefault="0086392A" w:rsidP="007C7842">
      <w:pPr>
        <w:spacing w:line="480" w:lineRule="auto"/>
        <w:rPr>
          <w:rFonts w:cs="Times New Roman"/>
          <w:b/>
          <w:bCs/>
          <w:i/>
          <w:iCs/>
          <w:szCs w:val="24"/>
        </w:rPr>
      </w:pPr>
      <w:r>
        <w:rPr>
          <w:rFonts w:cs="Times New Roman"/>
          <w:b/>
          <w:bCs/>
          <w:i/>
          <w:iCs/>
          <w:noProof/>
          <w:szCs w:val="24"/>
        </w:rPr>
        <w:drawing>
          <wp:inline distT="0" distB="0" distL="0" distR="0" wp14:anchorId="4B142849" wp14:editId="7D999F1F">
            <wp:extent cx="5943600" cy="4457700"/>
            <wp:effectExtent l="0" t="0" r="0" b="0"/>
            <wp:docPr id="1995157072" name="Picture 3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57072" name="Picture 37" descr="A screenshot of a computer screen&#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F9F3325" w14:textId="77777777" w:rsidR="00E22620" w:rsidRDefault="00E22620" w:rsidP="00E22620">
      <w:pPr>
        <w:spacing w:line="480" w:lineRule="auto"/>
        <w:rPr>
          <w:rFonts w:cs="Times New Roman"/>
          <w:b/>
          <w:bCs/>
          <w:i/>
          <w:iCs/>
          <w:szCs w:val="24"/>
        </w:rPr>
      </w:pPr>
    </w:p>
    <w:p w14:paraId="7BF2BDEE" w14:textId="7CA29042" w:rsidR="00E22620" w:rsidRPr="00E22620" w:rsidDel="00B7152E" w:rsidRDefault="00E22620" w:rsidP="007C7842">
      <w:pPr>
        <w:spacing w:line="480" w:lineRule="auto"/>
        <w:rPr>
          <w:del w:id="366" w:author="Vanessa Maybruck" w:date="2026-02-09T17:26:00Z" w16du:dateUtc="2026-02-10T00:26:00Z"/>
          <w:rFonts w:cs="Times New Roman"/>
          <w:i/>
          <w:iCs/>
          <w:szCs w:val="24"/>
        </w:rPr>
      </w:pPr>
      <w:del w:id="367" w:author="Vanessa Maybruck" w:date="2026-02-09T17:26:00Z" w16du:dateUtc="2026-02-10T00:26: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15BFE3FA" w14:textId="6D1083D1" w:rsidR="0086392A" w:rsidRDefault="00A025FC" w:rsidP="007C7842">
      <w:pPr>
        <w:spacing w:line="480" w:lineRule="auto"/>
        <w:rPr>
          <w:rFonts w:cs="Times New Roman"/>
          <w:b/>
          <w:bCs/>
          <w:i/>
          <w:iCs/>
          <w:szCs w:val="24"/>
        </w:rPr>
      </w:pPr>
      <w:r>
        <w:rPr>
          <w:rFonts w:cs="Times New Roman"/>
          <w:b/>
          <w:bCs/>
          <w:i/>
          <w:iCs/>
          <w:noProof/>
          <w:szCs w:val="24"/>
        </w:rPr>
        <w:drawing>
          <wp:inline distT="0" distB="0" distL="0" distR="0" wp14:anchorId="2D9DEAA1" wp14:editId="6218E6CA">
            <wp:extent cx="5943600" cy="4457700"/>
            <wp:effectExtent l="0" t="0" r="0" b="0"/>
            <wp:docPr id="571405609" name="Picture 38" descr="A white background with black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05609" name="Picture 38" descr="A white background with black and red text&#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1E5146E" w14:textId="77777777" w:rsidR="00E22620" w:rsidRDefault="00E22620" w:rsidP="00E22620">
      <w:pPr>
        <w:spacing w:line="480" w:lineRule="auto"/>
        <w:rPr>
          <w:rFonts w:cs="Times New Roman"/>
          <w:b/>
          <w:bCs/>
          <w:i/>
          <w:iCs/>
          <w:szCs w:val="24"/>
        </w:rPr>
      </w:pPr>
    </w:p>
    <w:p w14:paraId="1A0024CA" w14:textId="45D75E91" w:rsidR="00E22620" w:rsidRPr="00E22620" w:rsidDel="00B7152E" w:rsidRDefault="00E22620" w:rsidP="007C7842">
      <w:pPr>
        <w:spacing w:line="480" w:lineRule="auto"/>
        <w:rPr>
          <w:del w:id="368" w:author="Vanessa Maybruck" w:date="2026-02-09T17:26:00Z" w16du:dateUtc="2026-02-10T00:26:00Z"/>
          <w:rFonts w:cs="Times New Roman"/>
          <w:i/>
          <w:iCs/>
          <w:szCs w:val="24"/>
        </w:rPr>
      </w:pPr>
      <w:del w:id="369" w:author="Vanessa Maybruck" w:date="2026-02-09T17:26:00Z" w16du:dateUtc="2026-02-10T00:26: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2C1D2C3A" w14:textId="22C602A2" w:rsidR="00A025FC" w:rsidRDefault="00A025FC" w:rsidP="007C7842">
      <w:pPr>
        <w:spacing w:line="480" w:lineRule="auto"/>
        <w:rPr>
          <w:rFonts w:cs="Times New Roman"/>
          <w:b/>
          <w:bCs/>
          <w:i/>
          <w:iCs/>
          <w:szCs w:val="24"/>
        </w:rPr>
      </w:pPr>
      <w:r>
        <w:rPr>
          <w:rFonts w:cs="Times New Roman"/>
          <w:b/>
          <w:bCs/>
          <w:i/>
          <w:iCs/>
          <w:noProof/>
          <w:szCs w:val="24"/>
        </w:rPr>
        <w:drawing>
          <wp:inline distT="0" distB="0" distL="0" distR="0" wp14:anchorId="215FBB86" wp14:editId="69F47427">
            <wp:extent cx="5943600" cy="4457700"/>
            <wp:effectExtent l="0" t="0" r="0" b="0"/>
            <wp:docPr id="118303405" name="Picture 39" descr="A white background with blu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3405" name="Picture 39" descr="A white background with blue and black text&#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AB56882" w14:textId="77777777" w:rsidR="00E22620" w:rsidRDefault="00E22620" w:rsidP="00E22620">
      <w:pPr>
        <w:spacing w:line="480" w:lineRule="auto"/>
        <w:rPr>
          <w:rFonts w:cs="Times New Roman"/>
          <w:b/>
          <w:bCs/>
          <w:i/>
          <w:iCs/>
          <w:szCs w:val="24"/>
        </w:rPr>
      </w:pPr>
    </w:p>
    <w:p w14:paraId="19895F6A" w14:textId="21E0B4A3" w:rsidR="00E22620" w:rsidRPr="00E22620" w:rsidDel="00B7152E" w:rsidRDefault="00E22620" w:rsidP="007C7842">
      <w:pPr>
        <w:spacing w:line="480" w:lineRule="auto"/>
        <w:rPr>
          <w:del w:id="370" w:author="Vanessa Maybruck" w:date="2026-02-09T17:26:00Z" w16du:dateUtc="2026-02-10T00:26:00Z"/>
          <w:rFonts w:cs="Times New Roman"/>
          <w:i/>
          <w:iCs/>
          <w:szCs w:val="24"/>
        </w:rPr>
      </w:pPr>
      <w:del w:id="371" w:author="Vanessa Maybruck" w:date="2026-02-09T17:26:00Z" w16du:dateUtc="2026-02-10T00:26: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7B68438D" w14:textId="1300567C" w:rsidR="00A025FC" w:rsidRDefault="00957066" w:rsidP="007C7842">
      <w:pPr>
        <w:spacing w:line="480" w:lineRule="auto"/>
        <w:rPr>
          <w:rFonts w:cs="Times New Roman"/>
          <w:b/>
          <w:bCs/>
          <w:i/>
          <w:iCs/>
          <w:szCs w:val="24"/>
        </w:rPr>
      </w:pPr>
      <w:r>
        <w:rPr>
          <w:rFonts w:cs="Times New Roman"/>
          <w:b/>
          <w:bCs/>
          <w:i/>
          <w:iCs/>
          <w:noProof/>
          <w:szCs w:val="24"/>
        </w:rPr>
        <w:drawing>
          <wp:inline distT="0" distB="0" distL="0" distR="0" wp14:anchorId="0F0287A6" wp14:editId="6D1D7C1A">
            <wp:extent cx="5943600" cy="4457700"/>
            <wp:effectExtent l="0" t="0" r="0" b="0"/>
            <wp:docPr id="956752040" name="Picture 4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52040" name="Picture 40" descr="A screenshot of a computer screen&#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E79E0D3" w14:textId="77777777" w:rsidR="00E22620" w:rsidRDefault="00E22620" w:rsidP="007C7842">
      <w:pPr>
        <w:spacing w:line="480" w:lineRule="auto"/>
        <w:rPr>
          <w:rFonts w:cs="Times New Roman"/>
          <w:b/>
          <w:bCs/>
          <w:i/>
          <w:iCs/>
          <w:szCs w:val="24"/>
        </w:rPr>
      </w:pPr>
    </w:p>
    <w:p w14:paraId="5982607D" w14:textId="77164DCB" w:rsidR="009549CB" w:rsidRPr="00E22620" w:rsidDel="00B7152E" w:rsidRDefault="009549CB" w:rsidP="007C7842">
      <w:pPr>
        <w:spacing w:line="480" w:lineRule="auto"/>
        <w:rPr>
          <w:del w:id="372" w:author="Vanessa Maybruck" w:date="2026-02-09T17:26:00Z" w16du:dateUtc="2026-02-10T00:26:00Z"/>
          <w:rFonts w:cs="Times New Roman"/>
          <w:i/>
          <w:iCs/>
          <w:szCs w:val="24"/>
        </w:rPr>
      </w:pPr>
      <w:del w:id="373" w:author="Vanessa Maybruck" w:date="2026-02-09T17:26:00Z" w16du:dateUtc="2026-02-10T00:26: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r w:rsidRPr="00B85067" w:rsidDel="00B7152E">
          <w:rPr>
            <w:rFonts w:cs="Times New Roman"/>
            <w:i/>
            <w:iCs/>
            <w:szCs w:val="24"/>
          </w:rPr>
          <w:delText xml:space="preserve"> (continued)</w:delText>
        </w:r>
      </w:del>
    </w:p>
    <w:p w14:paraId="007D977D" w14:textId="645D7720" w:rsidR="00957066" w:rsidRDefault="00957066" w:rsidP="007C7842">
      <w:pPr>
        <w:spacing w:line="480" w:lineRule="auto"/>
        <w:rPr>
          <w:rFonts w:cs="Times New Roman"/>
          <w:b/>
          <w:bCs/>
          <w:i/>
          <w:iCs/>
          <w:szCs w:val="24"/>
        </w:rPr>
      </w:pPr>
      <w:r>
        <w:rPr>
          <w:rFonts w:cs="Times New Roman"/>
          <w:b/>
          <w:bCs/>
          <w:i/>
          <w:iCs/>
          <w:noProof/>
          <w:szCs w:val="24"/>
        </w:rPr>
        <w:drawing>
          <wp:inline distT="0" distB="0" distL="0" distR="0" wp14:anchorId="70B00553" wp14:editId="7C0F2C25">
            <wp:extent cx="5943600" cy="4457700"/>
            <wp:effectExtent l="0" t="0" r="0" b="0"/>
            <wp:docPr id="1154687554" name="Picture 41" descr="A white background with many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87554" name="Picture 41" descr="A white background with many different colored lines&#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EC889A" w14:textId="77777777" w:rsidR="009549CB" w:rsidRDefault="009549CB" w:rsidP="009549CB">
      <w:pPr>
        <w:spacing w:line="480" w:lineRule="auto"/>
        <w:rPr>
          <w:rFonts w:cs="Times New Roman"/>
          <w:b/>
          <w:bCs/>
          <w:i/>
          <w:iCs/>
          <w:szCs w:val="24"/>
        </w:rPr>
      </w:pPr>
    </w:p>
    <w:p w14:paraId="3E6D3150" w14:textId="76599686" w:rsidR="009549CB" w:rsidRPr="009549CB" w:rsidDel="00B7152E" w:rsidRDefault="009549CB" w:rsidP="007C7842">
      <w:pPr>
        <w:spacing w:line="480" w:lineRule="auto"/>
        <w:rPr>
          <w:del w:id="374" w:author="Vanessa Maybruck" w:date="2026-02-09T17:26:00Z" w16du:dateUtc="2026-02-10T00:26:00Z"/>
          <w:rFonts w:cs="Times New Roman"/>
          <w:i/>
          <w:iCs/>
          <w:szCs w:val="24"/>
        </w:rPr>
      </w:pPr>
      <w:del w:id="375" w:author="Vanessa Maybruck" w:date="2026-02-09T17:26:00Z" w16du:dateUtc="2026-02-10T00:26:00Z">
        <w:r w:rsidRPr="00B85067" w:rsidDel="00B7152E">
          <w:rPr>
            <w:rFonts w:cs="Times New Roman"/>
            <w:b/>
            <w:bCs/>
            <w:i/>
            <w:iCs/>
            <w:szCs w:val="24"/>
          </w:rPr>
          <w:lastRenderedPageBreak/>
          <w:delText>Figure S1</w:delText>
        </w:r>
        <w:r w:rsidRPr="00B85067" w:rsidDel="00B7152E">
          <w:rPr>
            <w:rFonts w:cs="Times New Roman"/>
            <w:i/>
            <w:iCs/>
            <w:szCs w:val="24"/>
          </w:rPr>
          <w:delText xml:space="preserve">. </w:delText>
        </w:r>
        <w:r w:rsidRPr="00C4201E" w:rsidDel="00B7152E">
          <w:rPr>
            <w:rFonts w:cs="Times New Roman"/>
            <w:i/>
            <w:iCs/>
            <w:szCs w:val="24"/>
          </w:rPr>
          <w:delText xml:space="preserve">The reported mass load (black), predicted mass load (blue), human NOEL (red), vertebrate NOEL (orange), and invertebrate NOEL (violet) for </w:delText>
        </w:r>
        <w:r w:rsidDel="00B7152E">
          <w:rPr>
            <w:rFonts w:cs="Times New Roman"/>
            <w:i/>
            <w:iCs/>
            <w:szCs w:val="24"/>
          </w:rPr>
          <w:delText xml:space="preserve">the 313 considered pharmaceuticals (where available). </w:delText>
        </w:r>
        <w:r w:rsidRPr="00C4201E" w:rsidDel="00B7152E">
          <w:rPr>
            <w:rFonts w:cs="Times New Roman"/>
            <w:i/>
            <w:iCs/>
            <w:szCs w:val="24"/>
          </w:rPr>
          <w:delText>The predicted mass loads are modelled for sewersheds of size 100, 1,000, 1</w:delText>
        </w:r>
        <w:r w:rsidDel="00B7152E">
          <w:rPr>
            <w:rFonts w:cs="Times New Roman"/>
            <w:i/>
            <w:iCs/>
            <w:szCs w:val="24"/>
          </w:rPr>
          <w:delText>1</w:delText>
        </w:r>
        <w:r w:rsidRPr="00C4201E" w:rsidDel="00B7152E">
          <w:rPr>
            <w:rFonts w:cs="Times New Roman"/>
            <w:i/>
            <w:iCs/>
            <w:szCs w:val="24"/>
          </w:rPr>
          <w:delText xml:space="preserve">0,000, and 1,000,000 as labeled on the graphs. </w:delText>
        </w:r>
        <w:r w:rsidR="001D2FA4" w:rsidDel="00B7152E">
          <w:rPr>
            <w:rFonts w:cs="Times New Roman"/>
            <w:i/>
            <w:iCs/>
            <w:szCs w:val="24"/>
          </w:rPr>
          <w:delText>Notably, the sewershed with 110,000 residents represents the average population for each sewershed considered in the literature search (110,262 people). For these predictions, the actual value of 110,262 was used in PharmFlush</w:delText>
        </w:r>
        <w:r w:rsidR="00140CEB" w:rsidDel="00B7152E">
          <w:rPr>
            <w:rFonts w:cs="Times New Roman"/>
            <w:i/>
            <w:iCs/>
            <w:szCs w:val="24"/>
          </w:rPr>
          <w:delText>.</w:delText>
        </w:r>
        <w:r w:rsidDel="00B7152E">
          <w:rPr>
            <w:rFonts w:cs="Times New Roman"/>
            <w:i/>
            <w:iCs/>
            <w:szCs w:val="24"/>
          </w:rPr>
          <w:delText xml:space="preserve"> </w:delText>
        </w:r>
        <w:r w:rsidRPr="00C4201E" w:rsidDel="00B7152E">
          <w:rPr>
            <w:rFonts w:cs="Times New Roman"/>
            <w:i/>
            <w:iCs/>
            <w:szCs w:val="24"/>
          </w:rPr>
          <w:delText>In all cases, only those rep</w:delText>
        </w:r>
        <w:r w:rsidDel="00B7152E">
          <w:rPr>
            <w:rFonts w:cs="Times New Roman"/>
            <w:i/>
            <w:iCs/>
            <w:szCs w:val="24"/>
          </w:rPr>
          <w:delText>or</w:delText>
        </w:r>
        <w:r w:rsidRPr="00C4201E" w:rsidDel="00B7152E">
          <w:rPr>
            <w:rFonts w:cs="Times New Roman"/>
            <w:i/>
            <w:iCs/>
            <w:szCs w:val="24"/>
          </w:rPr>
          <w:delText>ted mass loads with detectable measurements are included, and zero-valued predicted and rep</w:delText>
        </w:r>
        <w:r w:rsidDel="00B7152E">
          <w:rPr>
            <w:rFonts w:cs="Times New Roman"/>
            <w:i/>
            <w:iCs/>
            <w:szCs w:val="24"/>
          </w:rPr>
          <w:delText>or</w:delText>
        </w:r>
        <w:r w:rsidRPr="00C4201E" w:rsidDel="00B7152E">
          <w:rPr>
            <w:rFonts w:cs="Times New Roman"/>
            <w:i/>
            <w:iCs/>
            <w:szCs w:val="24"/>
          </w:rPr>
          <w:delText>ted mass loads are excluded due to logarithmic scaling.</w:delText>
        </w:r>
      </w:del>
    </w:p>
    <w:p w14:paraId="4C095D8C" w14:textId="1B36784D" w:rsidR="00957066" w:rsidRPr="00B85067" w:rsidRDefault="00635FDE" w:rsidP="007C7842">
      <w:pPr>
        <w:spacing w:line="480" w:lineRule="auto"/>
        <w:rPr>
          <w:rFonts w:cs="Times New Roman"/>
          <w:b/>
          <w:bCs/>
          <w:i/>
          <w:iCs/>
          <w:szCs w:val="24"/>
        </w:rPr>
      </w:pPr>
      <w:r>
        <w:rPr>
          <w:rFonts w:cs="Times New Roman"/>
          <w:b/>
          <w:bCs/>
          <w:i/>
          <w:iCs/>
          <w:noProof/>
          <w:szCs w:val="24"/>
        </w:rPr>
        <w:drawing>
          <wp:inline distT="0" distB="0" distL="0" distR="0" wp14:anchorId="13B1D3E1" wp14:editId="0CB9FB03">
            <wp:extent cx="5943600" cy="4457700"/>
            <wp:effectExtent l="0" t="0" r="0" b="0"/>
            <wp:docPr id="970942510" name="Picture 42" descr="A white background with blac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42510" name="Picture 42" descr="A white background with black and blue text&#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1E229AD" w14:textId="77777777" w:rsidR="002C31EA" w:rsidRDefault="002C31EA" w:rsidP="007C7842">
      <w:pPr>
        <w:spacing w:line="480" w:lineRule="auto"/>
        <w:rPr>
          <w:rFonts w:cs="Times New Roman"/>
          <w:b/>
          <w:bCs/>
          <w:szCs w:val="24"/>
        </w:rPr>
      </w:pPr>
    </w:p>
    <w:p w14:paraId="2443978A" w14:textId="1D55DBE9" w:rsidR="00C36027" w:rsidRPr="00B85067" w:rsidRDefault="00635FDE" w:rsidP="007C7842">
      <w:pPr>
        <w:spacing w:line="480" w:lineRule="auto"/>
        <w:rPr>
          <w:rFonts w:cs="Times New Roman"/>
          <w:b/>
          <w:bCs/>
          <w:szCs w:val="24"/>
        </w:rPr>
      </w:pPr>
      <w:r>
        <w:rPr>
          <w:rFonts w:cs="Times New Roman"/>
          <w:b/>
          <w:bCs/>
          <w:szCs w:val="24"/>
        </w:rPr>
        <w:t xml:space="preserve">Supplemental </w:t>
      </w:r>
      <w:r w:rsidR="00C36027" w:rsidRPr="00B85067">
        <w:rPr>
          <w:rFonts w:cs="Times New Roman"/>
          <w:b/>
          <w:bCs/>
          <w:szCs w:val="24"/>
        </w:rPr>
        <w:t>References</w:t>
      </w:r>
      <w:r w:rsidR="00703CFD" w:rsidRPr="00B85067">
        <w:rPr>
          <w:rFonts w:cs="Times New Roman"/>
          <w:b/>
          <w:bCs/>
          <w:szCs w:val="24"/>
        </w:rPr>
        <w:t>:</w:t>
      </w:r>
    </w:p>
    <w:sdt>
      <w:sdtPr>
        <w:rPr>
          <w:rFonts w:cs="Times New Roman"/>
          <w:szCs w:val="24"/>
        </w:rPr>
        <w:tag w:val="MENDELEY_BIBLIOGRAPHY"/>
        <w:id w:val="-1033652359"/>
        <w:placeholder>
          <w:docPart w:val="DefaultPlaceholder_-1854013440"/>
        </w:placeholder>
      </w:sdtPr>
      <w:sdtContent>
        <w:p w14:paraId="58813A6C" w14:textId="77777777" w:rsidR="00700124" w:rsidRDefault="00700124">
          <w:pPr>
            <w:autoSpaceDE w:val="0"/>
            <w:autoSpaceDN w:val="0"/>
            <w:ind w:hanging="480"/>
            <w:divId w:val="544949990"/>
            <w:rPr>
              <w:rFonts w:eastAsia="Times New Roman"/>
              <w:kern w:val="0"/>
              <w:szCs w:val="24"/>
              <w14:ligatures w14:val="none"/>
            </w:rPr>
          </w:pPr>
          <w:r>
            <w:rPr>
              <w:rFonts w:eastAsia="Times New Roman"/>
            </w:rPr>
            <w:t xml:space="preserve">Bamfo, N. O., Hosey-Cojocari, C., Benet, L. Z., &amp; Remsberg, C. M. (2021). Examination of Urinary Excretion of Unchanged Drug in Humans and Preclinical Animal Models: Increasing the Predictability of Poor Metabolism in Humans. </w:t>
          </w:r>
          <w:r>
            <w:rPr>
              <w:rFonts w:eastAsia="Times New Roman"/>
              <w:i/>
              <w:iCs/>
            </w:rPr>
            <w:t>Pharmaceutical Research</w:t>
          </w:r>
          <w:r>
            <w:rPr>
              <w:rFonts w:eastAsia="Times New Roman"/>
            </w:rPr>
            <w:t xml:space="preserve">, </w:t>
          </w:r>
          <w:r>
            <w:rPr>
              <w:rFonts w:eastAsia="Times New Roman"/>
              <w:i/>
              <w:iCs/>
            </w:rPr>
            <w:t>38</w:t>
          </w:r>
          <w:r>
            <w:rPr>
              <w:rFonts w:eastAsia="Times New Roman"/>
            </w:rPr>
            <w:t>(7), 1139–1156. https://doi.org/10.1007/s11095-021-03076-y</w:t>
          </w:r>
        </w:p>
        <w:p w14:paraId="70AB1C32" w14:textId="77777777" w:rsidR="00700124" w:rsidRDefault="00700124">
          <w:pPr>
            <w:autoSpaceDE w:val="0"/>
            <w:autoSpaceDN w:val="0"/>
            <w:ind w:hanging="480"/>
            <w:divId w:val="1376195169"/>
            <w:rPr>
              <w:rFonts w:eastAsia="Times New Roman"/>
            </w:rPr>
          </w:pPr>
          <w:r>
            <w:rPr>
              <w:rFonts w:eastAsia="Times New Roman"/>
            </w:rPr>
            <w:t xml:space="preserve">Barreto, E. F., Larson, T. R., &amp; Koubek, E. J. (2021). Drug Excretion. In </w:t>
          </w:r>
          <w:r>
            <w:rPr>
              <w:rFonts w:eastAsia="Times New Roman"/>
              <w:i/>
              <w:iCs/>
            </w:rPr>
            <w:t>Reference Module in Biomedical Sciences</w:t>
          </w:r>
          <w:r>
            <w:rPr>
              <w:rFonts w:eastAsia="Times New Roman"/>
            </w:rPr>
            <w:t>. Elsevier. https://doi.org/10.1016/B978-0-12-820472-6.99999-7</w:t>
          </w:r>
        </w:p>
        <w:p w14:paraId="6F65AEA2" w14:textId="77777777" w:rsidR="00700124" w:rsidRDefault="00700124">
          <w:pPr>
            <w:autoSpaceDE w:val="0"/>
            <w:autoSpaceDN w:val="0"/>
            <w:ind w:hanging="480"/>
            <w:divId w:val="1270432386"/>
            <w:rPr>
              <w:rFonts w:eastAsia="Times New Roman"/>
            </w:rPr>
          </w:pPr>
          <w:r>
            <w:rPr>
              <w:rFonts w:eastAsia="Times New Roman"/>
            </w:rPr>
            <w:t xml:space="preserve">Daughton, C. G., &amp; </w:t>
          </w:r>
          <w:proofErr w:type="spellStart"/>
          <w:r>
            <w:rPr>
              <w:rFonts w:eastAsia="Times New Roman"/>
            </w:rPr>
            <w:t>Ruhoy</w:t>
          </w:r>
          <w:proofErr w:type="spellEnd"/>
          <w:r>
            <w:rPr>
              <w:rFonts w:eastAsia="Times New Roman"/>
            </w:rPr>
            <w:t xml:space="preserve">, I. S. (2009). Environmental footprint of pharmaceuticals: The significance of factors beyond direct excretion to sewers. </w:t>
          </w:r>
          <w:r>
            <w:rPr>
              <w:rFonts w:eastAsia="Times New Roman"/>
              <w:i/>
              <w:iCs/>
            </w:rPr>
            <w:t>Environmental Toxicology and Chemistry</w:t>
          </w:r>
          <w:r>
            <w:rPr>
              <w:rFonts w:eastAsia="Times New Roman"/>
            </w:rPr>
            <w:t xml:space="preserve">, </w:t>
          </w:r>
          <w:r>
            <w:rPr>
              <w:rFonts w:eastAsia="Times New Roman"/>
              <w:i/>
              <w:iCs/>
            </w:rPr>
            <w:t>28</w:t>
          </w:r>
          <w:r>
            <w:rPr>
              <w:rFonts w:eastAsia="Times New Roman"/>
            </w:rPr>
            <w:t>(12), 2495–2521. https://doi.org/10.1897/08-382.1</w:t>
          </w:r>
        </w:p>
        <w:p w14:paraId="2AE98273" w14:textId="77777777" w:rsidR="00700124" w:rsidRDefault="00700124">
          <w:pPr>
            <w:autoSpaceDE w:val="0"/>
            <w:autoSpaceDN w:val="0"/>
            <w:ind w:hanging="480"/>
            <w:divId w:val="5139380"/>
            <w:rPr>
              <w:rFonts w:eastAsia="Times New Roman"/>
            </w:rPr>
          </w:pPr>
          <w:r>
            <w:rPr>
              <w:rFonts w:eastAsia="Times New Roman"/>
            </w:rPr>
            <w:t xml:space="preserve">Ernstmeyer, K., &amp; Christman, E. (Eds.). (2023). Chapter 1 Pharmacokinetics &amp; Pharmacodynamics. In </w:t>
          </w:r>
          <w:r>
            <w:rPr>
              <w:rFonts w:eastAsia="Times New Roman"/>
              <w:i/>
              <w:iCs/>
            </w:rPr>
            <w:t>Nursing Pharmacology [Internet].</w:t>
          </w:r>
          <w:r>
            <w:rPr>
              <w:rFonts w:eastAsia="Times New Roman"/>
            </w:rPr>
            <w:t xml:space="preserve"> (2nd ed.). Open Resources for Nursing (Open RN): Chippewa Valley Technical College.</w:t>
          </w:r>
        </w:p>
        <w:p w14:paraId="5B3E4A85" w14:textId="77777777" w:rsidR="00700124" w:rsidRDefault="00700124">
          <w:pPr>
            <w:autoSpaceDE w:val="0"/>
            <w:autoSpaceDN w:val="0"/>
            <w:ind w:hanging="480"/>
            <w:divId w:val="1383601103"/>
            <w:rPr>
              <w:rFonts w:eastAsia="Times New Roman"/>
            </w:rPr>
          </w:pPr>
          <w:r>
            <w:rPr>
              <w:rFonts w:eastAsia="Times New Roman"/>
            </w:rPr>
            <w:lastRenderedPageBreak/>
            <w:t xml:space="preserve">Gustafsson, L. L. (1990). Systemic and Local Distribution of Opioids After Spinal Administration: Implications for their Clinical Use. In N. Rawal &amp; D. W. Coombs (Eds.), </w:t>
          </w:r>
          <w:r>
            <w:rPr>
              <w:rFonts w:eastAsia="Times New Roman"/>
              <w:i/>
              <w:iCs/>
            </w:rPr>
            <w:t>Current Management of Pain: Spinal Narcotics</w:t>
          </w:r>
          <w:r>
            <w:rPr>
              <w:rFonts w:eastAsia="Times New Roman"/>
            </w:rPr>
            <w:t xml:space="preserve"> (Vol. 6, pp. 33–42). Springer. https://doi.org/10.1007/978-1-4613-1609-1_2</w:t>
          </w:r>
        </w:p>
        <w:p w14:paraId="7FBDBADC" w14:textId="77777777" w:rsidR="00700124" w:rsidRDefault="00700124">
          <w:pPr>
            <w:autoSpaceDE w:val="0"/>
            <w:autoSpaceDN w:val="0"/>
            <w:ind w:hanging="480"/>
            <w:divId w:val="487944151"/>
            <w:rPr>
              <w:rFonts w:eastAsia="Times New Roman"/>
            </w:rPr>
          </w:pPr>
          <w:r>
            <w:rPr>
              <w:rFonts w:eastAsia="Times New Roman"/>
            </w:rPr>
            <w:t xml:space="preserve">Hussain, A., &amp; Ahsan, F. (2005). The vagina as a route for systemic drug delivery. </w:t>
          </w:r>
          <w:r>
            <w:rPr>
              <w:rFonts w:eastAsia="Times New Roman"/>
              <w:i/>
              <w:iCs/>
            </w:rPr>
            <w:t>Journal of Controlled Release</w:t>
          </w:r>
          <w:r>
            <w:rPr>
              <w:rFonts w:eastAsia="Times New Roman"/>
            </w:rPr>
            <w:t xml:space="preserve">, </w:t>
          </w:r>
          <w:r>
            <w:rPr>
              <w:rFonts w:eastAsia="Times New Roman"/>
              <w:i/>
              <w:iCs/>
            </w:rPr>
            <w:t>103</w:t>
          </w:r>
          <w:r>
            <w:rPr>
              <w:rFonts w:eastAsia="Times New Roman"/>
            </w:rPr>
            <w:t>(2), 301–313. https://doi.org/10.1016/j.jconrel.2004.11.034</w:t>
          </w:r>
        </w:p>
        <w:p w14:paraId="2CB6955D" w14:textId="77777777" w:rsidR="00700124" w:rsidRDefault="00700124">
          <w:pPr>
            <w:autoSpaceDE w:val="0"/>
            <w:autoSpaceDN w:val="0"/>
            <w:ind w:hanging="480"/>
            <w:divId w:val="2105416996"/>
            <w:rPr>
              <w:rFonts w:eastAsia="Times New Roman"/>
            </w:rPr>
          </w:pPr>
          <w:r>
            <w:rPr>
              <w:rFonts w:eastAsia="Times New Roman"/>
            </w:rPr>
            <w:t xml:space="preserve">Le, J. (2024). Drug Administration. In </w:t>
          </w:r>
          <w:r>
            <w:rPr>
              <w:rFonts w:eastAsia="Times New Roman"/>
              <w:i/>
              <w:iCs/>
            </w:rPr>
            <w:t>Merck Manual Consumer Version</w:t>
          </w:r>
          <w:r>
            <w:rPr>
              <w:rFonts w:eastAsia="Times New Roman"/>
            </w:rPr>
            <w:t>. Merck &amp; Co., Inc.</w:t>
          </w:r>
        </w:p>
        <w:p w14:paraId="738CEBF8" w14:textId="77777777" w:rsidR="00700124" w:rsidRDefault="00700124">
          <w:pPr>
            <w:autoSpaceDE w:val="0"/>
            <w:autoSpaceDN w:val="0"/>
            <w:ind w:hanging="480"/>
            <w:divId w:val="633491507"/>
            <w:rPr>
              <w:rFonts w:eastAsia="Times New Roman"/>
            </w:rPr>
          </w:pPr>
          <w:proofErr w:type="spellStart"/>
          <w:r>
            <w:rPr>
              <w:rFonts w:eastAsia="Times New Roman"/>
            </w:rPr>
            <w:t>Paderni</w:t>
          </w:r>
          <w:proofErr w:type="spellEnd"/>
          <w:r>
            <w:rPr>
              <w:rFonts w:eastAsia="Times New Roman"/>
            </w:rPr>
            <w:t xml:space="preserve">, C., </w:t>
          </w:r>
          <w:proofErr w:type="spellStart"/>
          <w:r>
            <w:rPr>
              <w:rFonts w:eastAsia="Times New Roman"/>
            </w:rPr>
            <w:t>Compilato</w:t>
          </w:r>
          <w:proofErr w:type="spellEnd"/>
          <w:r>
            <w:rPr>
              <w:rFonts w:eastAsia="Times New Roman"/>
            </w:rPr>
            <w:t xml:space="preserve">, D., Giannola, L. I., &amp; Campisi, G. (2012). Oral local drug delivery and new perspectives in oral drug formulation. </w:t>
          </w:r>
          <w:r>
            <w:rPr>
              <w:rFonts w:eastAsia="Times New Roman"/>
              <w:i/>
              <w:iCs/>
            </w:rPr>
            <w:t>Oral Surgery, Oral Medicine, Oral Pathology and Oral Radiology</w:t>
          </w:r>
          <w:r>
            <w:rPr>
              <w:rFonts w:eastAsia="Times New Roman"/>
            </w:rPr>
            <w:t xml:space="preserve">, </w:t>
          </w:r>
          <w:r>
            <w:rPr>
              <w:rFonts w:eastAsia="Times New Roman"/>
              <w:i/>
              <w:iCs/>
            </w:rPr>
            <w:t>114</w:t>
          </w:r>
          <w:r>
            <w:rPr>
              <w:rFonts w:eastAsia="Times New Roman"/>
            </w:rPr>
            <w:t>(3), e25–e34. https://doi.org/10.1016/j.oooo.2012.02.016</w:t>
          </w:r>
        </w:p>
        <w:p w14:paraId="00458B79" w14:textId="77777777" w:rsidR="00700124" w:rsidRDefault="00700124">
          <w:pPr>
            <w:autoSpaceDE w:val="0"/>
            <w:autoSpaceDN w:val="0"/>
            <w:ind w:hanging="480"/>
            <w:divId w:val="1113326920"/>
            <w:rPr>
              <w:rFonts w:eastAsia="Times New Roman"/>
            </w:rPr>
          </w:pPr>
          <w:proofErr w:type="spellStart"/>
          <w:r>
            <w:rPr>
              <w:rFonts w:eastAsia="Times New Roman"/>
            </w:rPr>
            <w:t>Vaajanen</w:t>
          </w:r>
          <w:proofErr w:type="spellEnd"/>
          <w:r>
            <w:rPr>
              <w:rFonts w:eastAsia="Times New Roman"/>
            </w:rPr>
            <w:t xml:space="preserve">, A., &amp; </w:t>
          </w:r>
          <w:proofErr w:type="spellStart"/>
          <w:r>
            <w:rPr>
              <w:rFonts w:eastAsia="Times New Roman"/>
            </w:rPr>
            <w:t>Vapaatalo</w:t>
          </w:r>
          <w:proofErr w:type="spellEnd"/>
          <w:r>
            <w:rPr>
              <w:rFonts w:eastAsia="Times New Roman"/>
            </w:rPr>
            <w:t xml:space="preserve">, H. (2017). A Single Drop in the Eye – Effects on the Whole Body? </w:t>
          </w:r>
          <w:r>
            <w:rPr>
              <w:rFonts w:eastAsia="Times New Roman"/>
              <w:i/>
              <w:iCs/>
            </w:rPr>
            <w:t>The Open Ophthalmology Journal</w:t>
          </w:r>
          <w:r>
            <w:rPr>
              <w:rFonts w:eastAsia="Times New Roman"/>
            </w:rPr>
            <w:t xml:space="preserve">, </w:t>
          </w:r>
          <w:r>
            <w:rPr>
              <w:rFonts w:eastAsia="Times New Roman"/>
              <w:i/>
              <w:iCs/>
            </w:rPr>
            <w:t>11</w:t>
          </w:r>
          <w:r>
            <w:rPr>
              <w:rFonts w:eastAsia="Times New Roman"/>
            </w:rPr>
            <w:t>(1), 305–314. https://doi.org/10.2174/1874364101711010305</w:t>
          </w:r>
        </w:p>
        <w:p w14:paraId="6A138113" w14:textId="4DDC0C6A" w:rsidR="00703CFD" w:rsidRPr="00B85067" w:rsidRDefault="00000000" w:rsidP="007C7842">
          <w:pPr>
            <w:spacing w:line="480" w:lineRule="auto"/>
            <w:rPr>
              <w:rFonts w:cs="Times New Roman"/>
              <w:szCs w:val="24"/>
            </w:rPr>
          </w:pPr>
        </w:p>
      </w:sdtContent>
    </w:sdt>
    <w:sectPr w:rsidR="00703CFD" w:rsidRPr="00B85067">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E4B221" w14:textId="77777777" w:rsidR="009236AC" w:rsidRDefault="009236AC" w:rsidP="0003668E">
      <w:pPr>
        <w:spacing w:after="0" w:line="240" w:lineRule="auto"/>
      </w:pPr>
      <w:r>
        <w:separator/>
      </w:r>
    </w:p>
  </w:endnote>
  <w:endnote w:type="continuationSeparator" w:id="0">
    <w:p w14:paraId="1C4F283E" w14:textId="77777777" w:rsidR="009236AC" w:rsidRDefault="009236AC" w:rsidP="0003668E">
      <w:pPr>
        <w:spacing w:after="0" w:line="240" w:lineRule="auto"/>
      </w:pPr>
      <w:r>
        <w:continuationSeparator/>
      </w:r>
    </w:p>
  </w:endnote>
  <w:endnote w:type="continuationNotice" w:id="1">
    <w:p w14:paraId="3CAB0ECA" w14:textId="77777777" w:rsidR="009236AC" w:rsidRDefault="009236A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48034055"/>
      <w:docPartObj>
        <w:docPartGallery w:val="Page Numbers (Bottom of Page)"/>
        <w:docPartUnique/>
      </w:docPartObj>
    </w:sdtPr>
    <w:sdtEndPr>
      <w:rPr>
        <w:noProof/>
      </w:rPr>
    </w:sdtEndPr>
    <w:sdtContent>
      <w:p w14:paraId="6E6ABDBB" w14:textId="79AC23E4" w:rsidR="0003668E" w:rsidRDefault="0003668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E78527" w14:textId="77777777" w:rsidR="0003668E" w:rsidRDefault="000366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612644" w14:textId="77777777" w:rsidR="009236AC" w:rsidRDefault="009236AC" w:rsidP="0003668E">
      <w:pPr>
        <w:spacing w:after="0" w:line="240" w:lineRule="auto"/>
      </w:pPr>
      <w:r>
        <w:separator/>
      </w:r>
    </w:p>
  </w:footnote>
  <w:footnote w:type="continuationSeparator" w:id="0">
    <w:p w14:paraId="1237965B" w14:textId="77777777" w:rsidR="009236AC" w:rsidRDefault="009236AC" w:rsidP="0003668E">
      <w:pPr>
        <w:spacing w:after="0" w:line="240" w:lineRule="auto"/>
      </w:pPr>
      <w:r>
        <w:continuationSeparator/>
      </w:r>
    </w:p>
  </w:footnote>
  <w:footnote w:type="continuationNotice" w:id="1">
    <w:p w14:paraId="1E4C5845" w14:textId="77777777" w:rsidR="009236AC" w:rsidRDefault="009236A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60E79"/>
    <w:multiLevelType w:val="hybridMultilevel"/>
    <w:tmpl w:val="F432C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3D5EF1"/>
    <w:multiLevelType w:val="hybridMultilevel"/>
    <w:tmpl w:val="2DAC7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5114DF"/>
    <w:multiLevelType w:val="hybridMultilevel"/>
    <w:tmpl w:val="E0E089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5407E0"/>
    <w:multiLevelType w:val="hybridMultilevel"/>
    <w:tmpl w:val="A440CD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9ED1E09"/>
    <w:multiLevelType w:val="hybridMultilevel"/>
    <w:tmpl w:val="F5FC4F4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9F5613C"/>
    <w:multiLevelType w:val="hybridMultilevel"/>
    <w:tmpl w:val="2474D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501608"/>
    <w:multiLevelType w:val="hybridMultilevel"/>
    <w:tmpl w:val="D8D2768A"/>
    <w:lvl w:ilvl="0" w:tplc="11C28BFC">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9E21BD"/>
    <w:multiLevelType w:val="hybridMultilevel"/>
    <w:tmpl w:val="7918EC8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61F12B66"/>
    <w:multiLevelType w:val="hybridMultilevel"/>
    <w:tmpl w:val="226E2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8F39CB"/>
    <w:multiLevelType w:val="hybridMultilevel"/>
    <w:tmpl w:val="FC586B0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746929FF"/>
    <w:multiLevelType w:val="hybridMultilevel"/>
    <w:tmpl w:val="5D2A9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2D5E77"/>
    <w:multiLevelType w:val="hybridMultilevel"/>
    <w:tmpl w:val="BF941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9057C56"/>
    <w:multiLevelType w:val="hybridMultilevel"/>
    <w:tmpl w:val="33B4E05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7A7477D2"/>
    <w:multiLevelType w:val="hybridMultilevel"/>
    <w:tmpl w:val="83FA8C08"/>
    <w:lvl w:ilvl="0" w:tplc="23A840F0">
      <w:start w:val="1"/>
      <w:numFmt w:val="decimal"/>
      <w:lvlText w:val="%1."/>
      <w:lvlJc w:val="left"/>
      <w:pPr>
        <w:ind w:left="1440" w:hanging="360"/>
      </w:pPr>
      <w:rPr>
        <w:rFonts w:ascii="Times New Roman" w:eastAsiaTheme="minorHAnsi" w:hAnsi="Times New Roman" w:cs="Times New Roman"/>
      </w:rPr>
    </w:lvl>
    <w:lvl w:ilvl="1" w:tplc="04090003">
      <w:start w:val="1"/>
      <w:numFmt w:val="bullet"/>
      <w:lvlText w:val="o"/>
      <w:lvlJc w:val="left"/>
      <w:pPr>
        <w:ind w:left="2160" w:hanging="360"/>
      </w:pPr>
      <w:rPr>
        <w:rFonts w:ascii="Courier New" w:hAnsi="Courier New" w:cs="Courier New" w:hint="default"/>
      </w:rPr>
    </w:lvl>
    <w:lvl w:ilvl="2" w:tplc="A1F6D086">
      <w:start w:val="1"/>
      <w:numFmt w:val="decimal"/>
      <w:lvlText w:val="%3)"/>
      <w:lvlJc w:val="left"/>
      <w:pPr>
        <w:ind w:left="2880" w:hanging="360"/>
      </w:pPr>
      <w:rPr>
        <w:rFont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365444727">
    <w:abstractNumId w:val="13"/>
  </w:num>
  <w:num w:numId="2" w16cid:durableId="1406148246">
    <w:abstractNumId w:val="1"/>
  </w:num>
  <w:num w:numId="3" w16cid:durableId="922765816">
    <w:abstractNumId w:val="0"/>
  </w:num>
  <w:num w:numId="4" w16cid:durableId="1777750018">
    <w:abstractNumId w:val="3"/>
  </w:num>
  <w:num w:numId="5" w16cid:durableId="2127774081">
    <w:abstractNumId w:val="10"/>
  </w:num>
  <w:num w:numId="6" w16cid:durableId="2076582400">
    <w:abstractNumId w:val="2"/>
  </w:num>
  <w:num w:numId="7" w16cid:durableId="1042826960">
    <w:abstractNumId w:val="8"/>
  </w:num>
  <w:num w:numId="8" w16cid:durableId="367879580">
    <w:abstractNumId w:val="11"/>
  </w:num>
  <w:num w:numId="9" w16cid:durableId="477999">
    <w:abstractNumId w:val="5"/>
  </w:num>
  <w:num w:numId="10" w16cid:durableId="1320110721">
    <w:abstractNumId w:val="6"/>
  </w:num>
  <w:num w:numId="11" w16cid:durableId="1878853284">
    <w:abstractNumId w:val="4"/>
  </w:num>
  <w:num w:numId="12" w16cid:durableId="1583879225">
    <w:abstractNumId w:val="9"/>
  </w:num>
  <w:num w:numId="13" w16cid:durableId="163401551">
    <w:abstractNumId w:val="7"/>
  </w:num>
  <w:num w:numId="14" w16cid:durableId="1052844337">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Vanessa Maybruck">
    <w15:presenceInfo w15:providerId="AD" w15:userId="S::vama3024@colorado.edu::22cde8c0-65f9-4eb2-9b6c-591a5bf71c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CDE"/>
    <w:rsid w:val="00000BF9"/>
    <w:rsid w:val="00000F8D"/>
    <w:rsid w:val="00014F1E"/>
    <w:rsid w:val="00014F9C"/>
    <w:rsid w:val="0001619F"/>
    <w:rsid w:val="00017435"/>
    <w:rsid w:val="00021481"/>
    <w:rsid w:val="00023F27"/>
    <w:rsid w:val="00026F2D"/>
    <w:rsid w:val="0002772A"/>
    <w:rsid w:val="0003338A"/>
    <w:rsid w:val="0003668E"/>
    <w:rsid w:val="00040D41"/>
    <w:rsid w:val="00042B6D"/>
    <w:rsid w:val="00053708"/>
    <w:rsid w:val="0006123B"/>
    <w:rsid w:val="00062B23"/>
    <w:rsid w:val="00070BB5"/>
    <w:rsid w:val="000828D3"/>
    <w:rsid w:val="00086261"/>
    <w:rsid w:val="000919AD"/>
    <w:rsid w:val="00091EB5"/>
    <w:rsid w:val="00093012"/>
    <w:rsid w:val="000961A0"/>
    <w:rsid w:val="000A45C6"/>
    <w:rsid w:val="000A4E2B"/>
    <w:rsid w:val="000A75D9"/>
    <w:rsid w:val="000A7B6D"/>
    <w:rsid w:val="000B6EC9"/>
    <w:rsid w:val="000B73D0"/>
    <w:rsid w:val="000C1768"/>
    <w:rsid w:val="000C778C"/>
    <w:rsid w:val="000D4CF0"/>
    <w:rsid w:val="000D5DD4"/>
    <w:rsid w:val="000D5DDD"/>
    <w:rsid w:val="000D64FE"/>
    <w:rsid w:val="000F5ADB"/>
    <w:rsid w:val="00102295"/>
    <w:rsid w:val="001047C1"/>
    <w:rsid w:val="00107FB5"/>
    <w:rsid w:val="0011288B"/>
    <w:rsid w:val="00112D4E"/>
    <w:rsid w:val="001216D3"/>
    <w:rsid w:val="001247BB"/>
    <w:rsid w:val="00135C1B"/>
    <w:rsid w:val="00140CEB"/>
    <w:rsid w:val="00141F24"/>
    <w:rsid w:val="00153152"/>
    <w:rsid w:val="00154DED"/>
    <w:rsid w:val="00155CD9"/>
    <w:rsid w:val="001641DE"/>
    <w:rsid w:val="001647DB"/>
    <w:rsid w:val="00165550"/>
    <w:rsid w:val="00172FCB"/>
    <w:rsid w:val="0017307D"/>
    <w:rsid w:val="00182339"/>
    <w:rsid w:val="001847FF"/>
    <w:rsid w:val="00184862"/>
    <w:rsid w:val="00185E5F"/>
    <w:rsid w:val="00197B9A"/>
    <w:rsid w:val="001A29B5"/>
    <w:rsid w:val="001A7B4D"/>
    <w:rsid w:val="001B07A9"/>
    <w:rsid w:val="001B1949"/>
    <w:rsid w:val="001B35C2"/>
    <w:rsid w:val="001B3E43"/>
    <w:rsid w:val="001B41E0"/>
    <w:rsid w:val="001B5BFA"/>
    <w:rsid w:val="001B7456"/>
    <w:rsid w:val="001B7DDD"/>
    <w:rsid w:val="001B7F6D"/>
    <w:rsid w:val="001C4606"/>
    <w:rsid w:val="001D2DAD"/>
    <w:rsid w:val="001D2FA4"/>
    <w:rsid w:val="001E087F"/>
    <w:rsid w:val="001E29E6"/>
    <w:rsid w:val="001E3B54"/>
    <w:rsid w:val="001E68E8"/>
    <w:rsid w:val="001E6FA1"/>
    <w:rsid w:val="001F5DA3"/>
    <w:rsid w:val="00216207"/>
    <w:rsid w:val="00216DE6"/>
    <w:rsid w:val="00222646"/>
    <w:rsid w:val="00230B0C"/>
    <w:rsid w:val="00230DBD"/>
    <w:rsid w:val="00231A45"/>
    <w:rsid w:val="00240E09"/>
    <w:rsid w:val="00245732"/>
    <w:rsid w:val="002628D3"/>
    <w:rsid w:val="002677BF"/>
    <w:rsid w:val="00275A71"/>
    <w:rsid w:val="0027622F"/>
    <w:rsid w:val="0027687B"/>
    <w:rsid w:val="00283BEE"/>
    <w:rsid w:val="002866AD"/>
    <w:rsid w:val="002916A0"/>
    <w:rsid w:val="0029381F"/>
    <w:rsid w:val="0029390E"/>
    <w:rsid w:val="002A025A"/>
    <w:rsid w:val="002A0546"/>
    <w:rsid w:val="002A457F"/>
    <w:rsid w:val="002A50D1"/>
    <w:rsid w:val="002B19EE"/>
    <w:rsid w:val="002B29A5"/>
    <w:rsid w:val="002B548A"/>
    <w:rsid w:val="002C31EA"/>
    <w:rsid w:val="002C442E"/>
    <w:rsid w:val="002D3771"/>
    <w:rsid w:val="002E56AC"/>
    <w:rsid w:val="002F12FC"/>
    <w:rsid w:val="002F22B3"/>
    <w:rsid w:val="002F33AF"/>
    <w:rsid w:val="002F4A84"/>
    <w:rsid w:val="002F5615"/>
    <w:rsid w:val="002F5DF4"/>
    <w:rsid w:val="002F720C"/>
    <w:rsid w:val="00300BE5"/>
    <w:rsid w:val="00302F37"/>
    <w:rsid w:val="003139FE"/>
    <w:rsid w:val="00316FDF"/>
    <w:rsid w:val="00317E65"/>
    <w:rsid w:val="0032125A"/>
    <w:rsid w:val="0032638A"/>
    <w:rsid w:val="00334A97"/>
    <w:rsid w:val="003356CE"/>
    <w:rsid w:val="003427D2"/>
    <w:rsid w:val="0035339B"/>
    <w:rsid w:val="003566AA"/>
    <w:rsid w:val="00360EE5"/>
    <w:rsid w:val="003676B9"/>
    <w:rsid w:val="00367E9C"/>
    <w:rsid w:val="003874BD"/>
    <w:rsid w:val="00397023"/>
    <w:rsid w:val="003A1766"/>
    <w:rsid w:val="003A23CC"/>
    <w:rsid w:val="003A3FA5"/>
    <w:rsid w:val="003A4277"/>
    <w:rsid w:val="003B0563"/>
    <w:rsid w:val="003B2609"/>
    <w:rsid w:val="003B397A"/>
    <w:rsid w:val="003B3DEE"/>
    <w:rsid w:val="003B6409"/>
    <w:rsid w:val="003B796E"/>
    <w:rsid w:val="003C3421"/>
    <w:rsid w:val="003C5D5B"/>
    <w:rsid w:val="003C7091"/>
    <w:rsid w:val="003D0B7C"/>
    <w:rsid w:val="003D3E64"/>
    <w:rsid w:val="003D65D7"/>
    <w:rsid w:val="003D68AF"/>
    <w:rsid w:val="003D7568"/>
    <w:rsid w:val="003E6A11"/>
    <w:rsid w:val="003E6A19"/>
    <w:rsid w:val="003F72DA"/>
    <w:rsid w:val="00404E9C"/>
    <w:rsid w:val="00412A48"/>
    <w:rsid w:val="00412EAB"/>
    <w:rsid w:val="004204B1"/>
    <w:rsid w:val="0042185D"/>
    <w:rsid w:val="00423471"/>
    <w:rsid w:val="004235DF"/>
    <w:rsid w:val="00426F15"/>
    <w:rsid w:val="00432584"/>
    <w:rsid w:val="00435064"/>
    <w:rsid w:val="004370AA"/>
    <w:rsid w:val="004379ED"/>
    <w:rsid w:val="00440AB8"/>
    <w:rsid w:val="00444608"/>
    <w:rsid w:val="00467D12"/>
    <w:rsid w:val="0047246C"/>
    <w:rsid w:val="004725BD"/>
    <w:rsid w:val="00475854"/>
    <w:rsid w:val="00477718"/>
    <w:rsid w:val="00490733"/>
    <w:rsid w:val="0049390B"/>
    <w:rsid w:val="004A17C4"/>
    <w:rsid w:val="004A4AA5"/>
    <w:rsid w:val="004B02E9"/>
    <w:rsid w:val="004B3919"/>
    <w:rsid w:val="004C5F3E"/>
    <w:rsid w:val="004C6287"/>
    <w:rsid w:val="004C7FB9"/>
    <w:rsid w:val="004D08FE"/>
    <w:rsid w:val="004D159E"/>
    <w:rsid w:val="004D22E0"/>
    <w:rsid w:val="004F3EFF"/>
    <w:rsid w:val="005003F2"/>
    <w:rsid w:val="00501E99"/>
    <w:rsid w:val="00506336"/>
    <w:rsid w:val="0050710A"/>
    <w:rsid w:val="005127F6"/>
    <w:rsid w:val="00523064"/>
    <w:rsid w:val="005232EF"/>
    <w:rsid w:val="00527C40"/>
    <w:rsid w:val="00532C29"/>
    <w:rsid w:val="00533D3D"/>
    <w:rsid w:val="00534E5D"/>
    <w:rsid w:val="00541254"/>
    <w:rsid w:val="0054325E"/>
    <w:rsid w:val="00546423"/>
    <w:rsid w:val="00546B2E"/>
    <w:rsid w:val="00550F6A"/>
    <w:rsid w:val="005534C3"/>
    <w:rsid w:val="00556808"/>
    <w:rsid w:val="00557C0C"/>
    <w:rsid w:val="0056261B"/>
    <w:rsid w:val="00566D8A"/>
    <w:rsid w:val="005711E8"/>
    <w:rsid w:val="005727D7"/>
    <w:rsid w:val="00572A68"/>
    <w:rsid w:val="005744DF"/>
    <w:rsid w:val="00577FE1"/>
    <w:rsid w:val="00593C29"/>
    <w:rsid w:val="005967B7"/>
    <w:rsid w:val="005978D7"/>
    <w:rsid w:val="005A4CDE"/>
    <w:rsid w:val="005A5764"/>
    <w:rsid w:val="005A6D1F"/>
    <w:rsid w:val="005B2D96"/>
    <w:rsid w:val="005B2F1A"/>
    <w:rsid w:val="005B4CD0"/>
    <w:rsid w:val="005C024B"/>
    <w:rsid w:val="005C3BCE"/>
    <w:rsid w:val="005C7DA2"/>
    <w:rsid w:val="005E2A0D"/>
    <w:rsid w:val="005F07D8"/>
    <w:rsid w:val="005F261F"/>
    <w:rsid w:val="005F4DC5"/>
    <w:rsid w:val="00601549"/>
    <w:rsid w:val="00606B39"/>
    <w:rsid w:val="00610917"/>
    <w:rsid w:val="00611D9C"/>
    <w:rsid w:val="00611FB7"/>
    <w:rsid w:val="00615B35"/>
    <w:rsid w:val="00624B75"/>
    <w:rsid w:val="0063193F"/>
    <w:rsid w:val="006337A7"/>
    <w:rsid w:val="00635FDE"/>
    <w:rsid w:val="00644C97"/>
    <w:rsid w:val="00647E6A"/>
    <w:rsid w:val="00654DB6"/>
    <w:rsid w:val="00662EE0"/>
    <w:rsid w:val="0066459E"/>
    <w:rsid w:val="00670129"/>
    <w:rsid w:val="00671609"/>
    <w:rsid w:val="0067191B"/>
    <w:rsid w:val="00684024"/>
    <w:rsid w:val="00685E06"/>
    <w:rsid w:val="00691402"/>
    <w:rsid w:val="00691E3D"/>
    <w:rsid w:val="0069625A"/>
    <w:rsid w:val="006A0AAC"/>
    <w:rsid w:val="006A1ED5"/>
    <w:rsid w:val="006A40ED"/>
    <w:rsid w:val="006A4C9E"/>
    <w:rsid w:val="006A582F"/>
    <w:rsid w:val="006C044A"/>
    <w:rsid w:val="006C3F59"/>
    <w:rsid w:val="006C64F6"/>
    <w:rsid w:val="006D29FF"/>
    <w:rsid w:val="006D590E"/>
    <w:rsid w:val="006D63FA"/>
    <w:rsid w:val="006E4258"/>
    <w:rsid w:val="006E5DA2"/>
    <w:rsid w:val="006E5F9E"/>
    <w:rsid w:val="006F1BE7"/>
    <w:rsid w:val="006F4A8C"/>
    <w:rsid w:val="006F6A65"/>
    <w:rsid w:val="00700124"/>
    <w:rsid w:val="00703CFD"/>
    <w:rsid w:val="007053C2"/>
    <w:rsid w:val="007065DE"/>
    <w:rsid w:val="00710297"/>
    <w:rsid w:val="00711CB3"/>
    <w:rsid w:val="0071356A"/>
    <w:rsid w:val="00725CBC"/>
    <w:rsid w:val="00726A89"/>
    <w:rsid w:val="0072733D"/>
    <w:rsid w:val="00730226"/>
    <w:rsid w:val="00736DFB"/>
    <w:rsid w:val="007435D1"/>
    <w:rsid w:val="007551EB"/>
    <w:rsid w:val="00756B5D"/>
    <w:rsid w:val="00770B16"/>
    <w:rsid w:val="00771406"/>
    <w:rsid w:val="007720C7"/>
    <w:rsid w:val="00782817"/>
    <w:rsid w:val="00783740"/>
    <w:rsid w:val="007845A7"/>
    <w:rsid w:val="00787002"/>
    <w:rsid w:val="00791F88"/>
    <w:rsid w:val="00794118"/>
    <w:rsid w:val="007A03FB"/>
    <w:rsid w:val="007A0763"/>
    <w:rsid w:val="007A306D"/>
    <w:rsid w:val="007A6A09"/>
    <w:rsid w:val="007B43FA"/>
    <w:rsid w:val="007C7842"/>
    <w:rsid w:val="007D0C04"/>
    <w:rsid w:val="007D6262"/>
    <w:rsid w:val="007E109A"/>
    <w:rsid w:val="007E4B83"/>
    <w:rsid w:val="007E6443"/>
    <w:rsid w:val="007F14C4"/>
    <w:rsid w:val="007F2E11"/>
    <w:rsid w:val="007F61E9"/>
    <w:rsid w:val="008045B4"/>
    <w:rsid w:val="0080687D"/>
    <w:rsid w:val="00806880"/>
    <w:rsid w:val="008140DE"/>
    <w:rsid w:val="00824123"/>
    <w:rsid w:val="00832C86"/>
    <w:rsid w:val="00834B5D"/>
    <w:rsid w:val="0083599A"/>
    <w:rsid w:val="008434F9"/>
    <w:rsid w:val="00844BA6"/>
    <w:rsid w:val="00846503"/>
    <w:rsid w:val="008563FC"/>
    <w:rsid w:val="00862BE7"/>
    <w:rsid w:val="0086392A"/>
    <w:rsid w:val="00866EED"/>
    <w:rsid w:val="00885A18"/>
    <w:rsid w:val="008925B1"/>
    <w:rsid w:val="00894222"/>
    <w:rsid w:val="00896526"/>
    <w:rsid w:val="008A1F47"/>
    <w:rsid w:val="008A4DD2"/>
    <w:rsid w:val="008A6A71"/>
    <w:rsid w:val="008A6E3A"/>
    <w:rsid w:val="008B0D3E"/>
    <w:rsid w:val="008B11FE"/>
    <w:rsid w:val="008C32E4"/>
    <w:rsid w:val="008C79C2"/>
    <w:rsid w:val="008D1650"/>
    <w:rsid w:val="008D246C"/>
    <w:rsid w:val="008E1A2F"/>
    <w:rsid w:val="008E1E71"/>
    <w:rsid w:val="008E303F"/>
    <w:rsid w:val="008E3DF9"/>
    <w:rsid w:val="008E5411"/>
    <w:rsid w:val="008F7F5D"/>
    <w:rsid w:val="00900788"/>
    <w:rsid w:val="009023A5"/>
    <w:rsid w:val="00902B42"/>
    <w:rsid w:val="009034E5"/>
    <w:rsid w:val="00904412"/>
    <w:rsid w:val="00906145"/>
    <w:rsid w:val="00907A73"/>
    <w:rsid w:val="00910412"/>
    <w:rsid w:val="009106ED"/>
    <w:rsid w:val="009236AC"/>
    <w:rsid w:val="009256F8"/>
    <w:rsid w:val="009308EC"/>
    <w:rsid w:val="009402DD"/>
    <w:rsid w:val="00941C95"/>
    <w:rsid w:val="00942D4B"/>
    <w:rsid w:val="00944071"/>
    <w:rsid w:val="00945B4C"/>
    <w:rsid w:val="0095135D"/>
    <w:rsid w:val="00951486"/>
    <w:rsid w:val="0095168C"/>
    <w:rsid w:val="009543F5"/>
    <w:rsid w:val="009549CB"/>
    <w:rsid w:val="00955FF9"/>
    <w:rsid w:val="00957066"/>
    <w:rsid w:val="00962FC3"/>
    <w:rsid w:val="00965A42"/>
    <w:rsid w:val="0096721A"/>
    <w:rsid w:val="00970343"/>
    <w:rsid w:val="00970687"/>
    <w:rsid w:val="00970E3F"/>
    <w:rsid w:val="009725C2"/>
    <w:rsid w:val="00976DD5"/>
    <w:rsid w:val="009813B7"/>
    <w:rsid w:val="00994924"/>
    <w:rsid w:val="00995174"/>
    <w:rsid w:val="00995DFC"/>
    <w:rsid w:val="009A0E44"/>
    <w:rsid w:val="009A12A1"/>
    <w:rsid w:val="009A35A9"/>
    <w:rsid w:val="009B3EBE"/>
    <w:rsid w:val="009C73F1"/>
    <w:rsid w:val="009C77FA"/>
    <w:rsid w:val="009D0CC5"/>
    <w:rsid w:val="009E14A3"/>
    <w:rsid w:val="009E5B8A"/>
    <w:rsid w:val="009E797A"/>
    <w:rsid w:val="009F674E"/>
    <w:rsid w:val="00A025FC"/>
    <w:rsid w:val="00A02E26"/>
    <w:rsid w:val="00A078E6"/>
    <w:rsid w:val="00A07BBF"/>
    <w:rsid w:val="00A07E09"/>
    <w:rsid w:val="00A22B11"/>
    <w:rsid w:val="00A36DCA"/>
    <w:rsid w:val="00A450CE"/>
    <w:rsid w:val="00A52ED1"/>
    <w:rsid w:val="00A603D1"/>
    <w:rsid w:val="00A60992"/>
    <w:rsid w:val="00A61DE4"/>
    <w:rsid w:val="00A65795"/>
    <w:rsid w:val="00A70F82"/>
    <w:rsid w:val="00A729BF"/>
    <w:rsid w:val="00A744AF"/>
    <w:rsid w:val="00A748D1"/>
    <w:rsid w:val="00A74917"/>
    <w:rsid w:val="00A80B7A"/>
    <w:rsid w:val="00A80B9D"/>
    <w:rsid w:val="00A878E0"/>
    <w:rsid w:val="00A93076"/>
    <w:rsid w:val="00A94098"/>
    <w:rsid w:val="00A97465"/>
    <w:rsid w:val="00AA4C53"/>
    <w:rsid w:val="00AB282A"/>
    <w:rsid w:val="00AB2A32"/>
    <w:rsid w:val="00AB585A"/>
    <w:rsid w:val="00AC309F"/>
    <w:rsid w:val="00AD0DCB"/>
    <w:rsid w:val="00AE16C3"/>
    <w:rsid w:val="00AF1EC3"/>
    <w:rsid w:val="00AF4A0E"/>
    <w:rsid w:val="00B03B06"/>
    <w:rsid w:val="00B126A6"/>
    <w:rsid w:val="00B1729E"/>
    <w:rsid w:val="00B20DF5"/>
    <w:rsid w:val="00B3247E"/>
    <w:rsid w:val="00B35171"/>
    <w:rsid w:val="00B425E1"/>
    <w:rsid w:val="00B42D17"/>
    <w:rsid w:val="00B45B1B"/>
    <w:rsid w:val="00B505EE"/>
    <w:rsid w:val="00B50AC7"/>
    <w:rsid w:val="00B55C5F"/>
    <w:rsid w:val="00B60649"/>
    <w:rsid w:val="00B6215D"/>
    <w:rsid w:val="00B63322"/>
    <w:rsid w:val="00B633C1"/>
    <w:rsid w:val="00B7152E"/>
    <w:rsid w:val="00B723AE"/>
    <w:rsid w:val="00B72FB2"/>
    <w:rsid w:val="00B76E0F"/>
    <w:rsid w:val="00B8447F"/>
    <w:rsid w:val="00B84CB6"/>
    <w:rsid w:val="00B85067"/>
    <w:rsid w:val="00B9329E"/>
    <w:rsid w:val="00B94899"/>
    <w:rsid w:val="00B96AB4"/>
    <w:rsid w:val="00B97D15"/>
    <w:rsid w:val="00BA17DB"/>
    <w:rsid w:val="00BA7CB3"/>
    <w:rsid w:val="00BB275F"/>
    <w:rsid w:val="00BB5F7F"/>
    <w:rsid w:val="00BB737B"/>
    <w:rsid w:val="00BC08CB"/>
    <w:rsid w:val="00BC530C"/>
    <w:rsid w:val="00BC5C4F"/>
    <w:rsid w:val="00BC620E"/>
    <w:rsid w:val="00BD284A"/>
    <w:rsid w:val="00BD3644"/>
    <w:rsid w:val="00BD5B0D"/>
    <w:rsid w:val="00BD5B68"/>
    <w:rsid w:val="00BE1CA0"/>
    <w:rsid w:val="00BF7F34"/>
    <w:rsid w:val="00C014BE"/>
    <w:rsid w:val="00C044BE"/>
    <w:rsid w:val="00C05F2A"/>
    <w:rsid w:val="00C15AC4"/>
    <w:rsid w:val="00C22721"/>
    <w:rsid w:val="00C2602F"/>
    <w:rsid w:val="00C36027"/>
    <w:rsid w:val="00C40E17"/>
    <w:rsid w:val="00C429C8"/>
    <w:rsid w:val="00C50EBA"/>
    <w:rsid w:val="00C55AC0"/>
    <w:rsid w:val="00C657E0"/>
    <w:rsid w:val="00C73609"/>
    <w:rsid w:val="00C763C2"/>
    <w:rsid w:val="00C7665C"/>
    <w:rsid w:val="00C85787"/>
    <w:rsid w:val="00CD10FB"/>
    <w:rsid w:val="00CD299E"/>
    <w:rsid w:val="00CE02D3"/>
    <w:rsid w:val="00CE03F4"/>
    <w:rsid w:val="00CE04E6"/>
    <w:rsid w:val="00CE2C34"/>
    <w:rsid w:val="00CE7832"/>
    <w:rsid w:val="00CF3039"/>
    <w:rsid w:val="00CF448F"/>
    <w:rsid w:val="00CF6D29"/>
    <w:rsid w:val="00D03B8A"/>
    <w:rsid w:val="00D063B3"/>
    <w:rsid w:val="00D23559"/>
    <w:rsid w:val="00D31BB9"/>
    <w:rsid w:val="00D404E5"/>
    <w:rsid w:val="00D42C1B"/>
    <w:rsid w:val="00D43FDC"/>
    <w:rsid w:val="00D507F8"/>
    <w:rsid w:val="00D52F74"/>
    <w:rsid w:val="00D53C49"/>
    <w:rsid w:val="00D64DD9"/>
    <w:rsid w:val="00D71BB9"/>
    <w:rsid w:val="00D75403"/>
    <w:rsid w:val="00D83104"/>
    <w:rsid w:val="00DA108E"/>
    <w:rsid w:val="00DA30FC"/>
    <w:rsid w:val="00DB0BDE"/>
    <w:rsid w:val="00DC14CE"/>
    <w:rsid w:val="00DD0CF1"/>
    <w:rsid w:val="00DD42D4"/>
    <w:rsid w:val="00DE3584"/>
    <w:rsid w:val="00DE5C84"/>
    <w:rsid w:val="00DF0B2E"/>
    <w:rsid w:val="00DF1E56"/>
    <w:rsid w:val="00DF2CFC"/>
    <w:rsid w:val="00DF4137"/>
    <w:rsid w:val="00DF4F41"/>
    <w:rsid w:val="00DF6A10"/>
    <w:rsid w:val="00DF7827"/>
    <w:rsid w:val="00E014D8"/>
    <w:rsid w:val="00E04694"/>
    <w:rsid w:val="00E06363"/>
    <w:rsid w:val="00E063B3"/>
    <w:rsid w:val="00E119FC"/>
    <w:rsid w:val="00E13BB4"/>
    <w:rsid w:val="00E20B22"/>
    <w:rsid w:val="00E22620"/>
    <w:rsid w:val="00E23AC7"/>
    <w:rsid w:val="00E34764"/>
    <w:rsid w:val="00E40334"/>
    <w:rsid w:val="00E4209B"/>
    <w:rsid w:val="00E438C5"/>
    <w:rsid w:val="00E45678"/>
    <w:rsid w:val="00E50227"/>
    <w:rsid w:val="00E509C7"/>
    <w:rsid w:val="00E514EF"/>
    <w:rsid w:val="00E543AC"/>
    <w:rsid w:val="00E602DE"/>
    <w:rsid w:val="00E603F6"/>
    <w:rsid w:val="00E616FD"/>
    <w:rsid w:val="00E625D0"/>
    <w:rsid w:val="00E67A4F"/>
    <w:rsid w:val="00E72034"/>
    <w:rsid w:val="00E73A28"/>
    <w:rsid w:val="00E754BA"/>
    <w:rsid w:val="00E77415"/>
    <w:rsid w:val="00E90147"/>
    <w:rsid w:val="00E915FE"/>
    <w:rsid w:val="00E920BF"/>
    <w:rsid w:val="00E927A1"/>
    <w:rsid w:val="00E95707"/>
    <w:rsid w:val="00E972A9"/>
    <w:rsid w:val="00E97CC1"/>
    <w:rsid w:val="00EA26D5"/>
    <w:rsid w:val="00EA2786"/>
    <w:rsid w:val="00EA4186"/>
    <w:rsid w:val="00EA486D"/>
    <w:rsid w:val="00EB44EA"/>
    <w:rsid w:val="00EB6A5E"/>
    <w:rsid w:val="00ED2127"/>
    <w:rsid w:val="00ED30B5"/>
    <w:rsid w:val="00ED3F19"/>
    <w:rsid w:val="00ED5AB6"/>
    <w:rsid w:val="00EE2A53"/>
    <w:rsid w:val="00EF01C9"/>
    <w:rsid w:val="00EF05EE"/>
    <w:rsid w:val="00EF6023"/>
    <w:rsid w:val="00EF78B0"/>
    <w:rsid w:val="00F005B5"/>
    <w:rsid w:val="00F028D5"/>
    <w:rsid w:val="00F0458F"/>
    <w:rsid w:val="00F05229"/>
    <w:rsid w:val="00F122FB"/>
    <w:rsid w:val="00F14CAE"/>
    <w:rsid w:val="00F169BF"/>
    <w:rsid w:val="00F24719"/>
    <w:rsid w:val="00F31373"/>
    <w:rsid w:val="00F36A56"/>
    <w:rsid w:val="00F401E0"/>
    <w:rsid w:val="00F427F9"/>
    <w:rsid w:val="00F51882"/>
    <w:rsid w:val="00F5499E"/>
    <w:rsid w:val="00F613AE"/>
    <w:rsid w:val="00F62CB2"/>
    <w:rsid w:val="00F67FCC"/>
    <w:rsid w:val="00F71893"/>
    <w:rsid w:val="00F72531"/>
    <w:rsid w:val="00F77871"/>
    <w:rsid w:val="00F82CDE"/>
    <w:rsid w:val="00F90F4E"/>
    <w:rsid w:val="00F96C25"/>
    <w:rsid w:val="00F96CE8"/>
    <w:rsid w:val="00FA2D92"/>
    <w:rsid w:val="00FB2676"/>
    <w:rsid w:val="00FB3379"/>
    <w:rsid w:val="00FB597A"/>
    <w:rsid w:val="00FC35D1"/>
    <w:rsid w:val="00FD3814"/>
    <w:rsid w:val="00FE3BFC"/>
    <w:rsid w:val="00FF22CC"/>
    <w:rsid w:val="026FD773"/>
    <w:rsid w:val="108A5B83"/>
    <w:rsid w:val="15BBC0B8"/>
    <w:rsid w:val="1C03C582"/>
    <w:rsid w:val="21F09FC2"/>
    <w:rsid w:val="2E79400B"/>
    <w:rsid w:val="2ECBE694"/>
    <w:rsid w:val="38E24617"/>
    <w:rsid w:val="3900E4A4"/>
    <w:rsid w:val="3C91855C"/>
    <w:rsid w:val="40443D19"/>
    <w:rsid w:val="435D521B"/>
    <w:rsid w:val="45C4167B"/>
    <w:rsid w:val="47CA674E"/>
    <w:rsid w:val="4BBB4353"/>
    <w:rsid w:val="5C1AB889"/>
    <w:rsid w:val="61D8FD60"/>
    <w:rsid w:val="64BBCA6E"/>
    <w:rsid w:val="652D067B"/>
    <w:rsid w:val="767EF20D"/>
    <w:rsid w:val="77DCB660"/>
    <w:rsid w:val="7E551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8B8DF"/>
  <w15:chartTrackingRefBased/>
  <w15:docId w15:val="{4F1093E7-2A7A-4F7F-83EC-9220B4B7AF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color w:val="000000"/>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644"/>
  </w:style>
  <w:style w:type="paragraph" w:styleId="Heading1">
    <w:name w:val="heading 1"/>
    <w:basedOn w:val="Normal"/>
    <w:next w:val="Normal"/>
    <w:link w:val="Heading1Char"/>
    <w:uiPriority w:val="9"/>
    <w:qFormat/>
    <w:rsid w:val="00F82C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82C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82C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82C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82C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82C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82C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82C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82C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2C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82C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82C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82C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82C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82C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82C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82C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82CDE"/>
    <w:rPr>
      <w:rFonts w:eastAsiaTheme="majorEastAsia" w:cstheme="majorBidi"/>
      <w:color w:val="272727" w:themeColor="text1" w:themeTint="D8"/>
    </w:rPr>
  </w:style>
  <w:style w:type="paragraph" w:styleId="Title">
    <w:name w:val="Title"/>
    <w:basedOn w:val="Normal"/>
    <w:next w:val="Normal"/>
    <w:link w:val="TitleChar"/>
    <w:uiPriority w:val="10"/>
    <w:qFormat/>
    <w:rsid w:val="00F82C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2C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82C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82C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82CDE"/>
    <w:pPr>
      <w:spacing w:before="160"/>
      <w:jc w:val="center"/>
    </w:pPr>
    <w:rPr>
      <w:i/>
      <w:iCs/>
      <w:color w:val="404040" w:themeColor="text1" w:themeTint="BF"/>
    </w:rPr>
  </w:style>
  <w:style w:type="character" w:customStyle="1" w:styleId="QuoteChar">
    <w:name w:val="Quote Char"/>
    <w:basedOn w:val="DefaultParagraphFont"/>
    <w:link w:val="Quote"/>
    <w:uiPriority w:val="29"/>
    <w:rsid w:val="00F82CDE"/>
    <w:rPr>
      <w:i/>
      <w:iCs/>
      <w:color w:val="404040" w:themeColor="text1" w:themeTint="BF"/>
    </w:rPr>
  </w:style>
  <w:style w:type="paragraph" w:styleId="ListParagraph">
    <w:name w:val="List Paragraph"/>
    <w:basedOn w:val="Normal"/>
    <w:uiPriority w:val="34"/>
    <w:qFormat/>
    <w:rsid w:val="00F82CDE"/>
    <w:pPr>
      <w:ind w:left="720"/>
      <w:contextualSpacing/>
    </w:pPr>
  </w:style>
  <w:style w:type="character" w:styleId="IntenseEmphasis">
    <w:name w:val="Intense Emphasis"/>
    <w:basedOn w:val="DefaultParagraphFont"/>
    <w:uiPriority w:val="21"/>
    <w:qFormat/>
    <w:rsid w:val="00F82CDE"/>
    <w:rPr>
      <w:i/>
      <w:iCs/>
      <w:color w:val="0F4761" w:themeColor="accent1" w:themeShade="BF"/>
    </w:rPr>
  </w:style>
  <w:style w:type="paragraph" w:styleId="IntenseQuote">
    <w:name w:val="Intense Quote"/>
    <w:basedOn w:val="Normal"/>
    <w:next w:val="Normal"/>
    <w:link w:val="IntenseQuoteChar"/>
    <w:uiPriority w:val="30"/>
    <w:qFormat/>
    <w:rsid w:val="00F82C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82CDE"/>
    <w:rPr>
      <w:i/>
      <w:iCs/>
      <w:color w:val="0F4761" w:themeColor="accent1" w:themeShade="BF"/>
    </w:rPr>
  </w:style>
  <w:style w:type="character" w:styleId="IntenseReference">
    <w:name w:val="Intense Reference"/>
    <w:basedOn w:val="DefaultParagraphFont"/>
    <w:uiPriority w:val="32"/>
    <w:qFormat/>
    <w:rsid w:val="00F82CDE"/>
    <w:rPr>
      <w:b/>
      <w:bCs/>
      <w:smallCaps/>
      <w:color w:val="0F4761" w:themeColor="accent1" w:themeShade="BF"/>
      <w:spacing w:val="5"/>
    </w:rPr>
  </w:style>
  <w:style w:type="character" w:styleId="CommentReference">
    <w:name w:val="annotation reference"/>
    <w:basedOn w:val="DefaultParagraphFont"/>
    <w:uiPriority w:val="99"/>
    <w:semiHidden/>
    <w:unhideWhenUsed/>
    <w:rsid w:val="00F82CDE"/>
    <w:rPr>
      <w:sz w:val="16"/>
      <w:szCs w:val="16"/>
    </w:rPr>
  </w:style>
  <w:style w:type="paragraph" w:styleId="CommentText">
    <w:name w:val="annotation text"/>
    <w:basedOn w:val="Normal"/>
    <w:link w:val="CommentTextChar"/>
    <w:uiPriority w:val="99"/>
    <w:unhideWhenUsed/>
    <w:rsid w:val="00F82CDE"/>
    <w:pPr>
      <w:spacing w:line="240" w:lineRule="auto"/>
    </w:pPr>
    <w:rPr>
      <w:sz w:val="20"/>
      <w:szCs w:val="20"/>
    </w:rPr>
  </w:style>
  <w:style w:type="character" w:customStyle="1" w:styleId="CommentTextChar">
    <w:name w:val="Comment Text Char"/>
    <w:basedOn w:val="DefaultParagraphFont"/>
    <w:link w:val="CommentText"/>
    <w:uiPriority w:val="99"/>
    <w:rsid w:val="00F82CDE"/>
    <w:rPr>
      <w:sz w:val="20"/>
      <w:szCs w:val="20"/>
    </w:rPr>
  </w:style>
  <w:style w:type="table" w:styleId="TableGrid">
    <w:name w:val="Table Grid"/>
    <w:basedOn w:val="TableNormal"/>
    <w:uiPriority w:val="39"/>
    <w:rsid w:val="00F82C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366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668E"/>
  </w:style>
  <w:style w:type="paragraph" w:styleId="Footer">
    <w:name w:val="footer"/>
    <w:basedOn w:val="Normal"/>
    <w:link w:val="FooterChar"/>
    <w:uiPriority w:val="99"/>
    <w:unhideWhenUsed/>
    <w:rsid w:val="000366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668E"/>
  </w:style>
  <w:style w:type="paragraph" w:customStyle="1" w:styleId="paragraph">
    <w:name w:val="paragraph"/>
    <w:basedOn w:val="Normal"/>
    <w:rsid w:val="00B55C5F"/>
    <w:pPr>
      <w:spacing w:before="100" w:beforeAutospacing="1" w:after="100" w:afterAutospacing="1" w:line="240" w:lineRule="auto"/>
    </w:pPr>
    <w:rPr>
      <w:rFonts w:eastAsia="Times New Roman" w:cs="Times New Roman"/>
      <w:kern w:val="0"/>
      <w:szCs w:val="24"/>
      <w14:ligatures w14:val="none"/>
    </w:rPr>
  </w:style>
  <w:style w:type="character" w:customStyle="1" w:styleId="eop">
    <w:name w:val="eop"/>
    <w:basedOn w:val="DefaultParagraphFont"/>
    <w:rsid w:val="00B55C5F"/>
  </w:style>
  <w:style w:type="character" w:styleId="Hyperlink">
    <w:name w:val="Hyperlink"/>
    <w:basedOn w:val="DefaultParagraphFont"/>
    <w:uiPriority w:val="99"/>
    <w:unhideWhenUsed/>
    <w:rsid w:val="00B55C5F"/>
    <w:rPr>
      <w:color w:val="467886" w:themeColor="hyperlink"/>
      <w:u w:val="single"/>
    </w:rPr>
  </w:style>
  <w:style w:type="character" w:styleId="FollowedHyperlink">
    <w:name w:val="FollowedHyperlink"/>
    <w:basedOn w:val="DefaultParagraphFont"/>
    <w:uiPriority w:val="99"/>
    <w:semiHidden/>
    <w:unhideWhenUsed/>
    <w:rsid w:val="00782817"/>
    <w:rPr>
      <w:color w:val="96607D" w:themeColor="followedHyperlink"/>
      <w:u w:val="single"/>
    </w:rPr>
  </w:style>
  <w:style w:type="paragraph" w:customStyle="1" w:styleId="msonormal0">
    <w:name w:val="msonormal"/>
    <w:basedOn w:val="Normal"/>
    <w:rsid w:val="00C55AC0"/>
    <w:pPr>
      <w:spacing w:before="100" w:beforeAutospacing="1" w:after="100" w:afterAutospacing="1" w:line="240" w:lineRule="auto"/>
    </w:pPr>
    <w:rPr>
      <w:rFonts w:eastAsia="Times New Roman" w:cs="Times New Roman"/>
      <w:kern w:val="0"/>
      <w:szCs w:val="24"/>
      <w14:ligatures w14:val="none"/>
    </w:rPr>
  </w:style>
  <w:style w:type="paragraph" w:styleId="CommentSubject">
    <w:name w:val="annotation subject"/>
    <w:basedOn w:val="CommentText"/>
    <w:next w:val="CommentText"/>
    <w:link w:val="CommentSubjectChar"/>
    <w:uiPriority w:val="99"/>
    <w:semiHidden/>
    <w:unhideWhenUsed/>
    <w:rsid w:val="00FB3379"/>
    <w:rPr>
      <w:b/>
      <w:bCs/>
    </w:rPr>
  </w:style>
  <w:style w:type="character" w:customStyle="1" w:styleId="CommentSubjectChar">
    <w:name w:val="Comment Subject Char"/>
    <w:basedOn w:val="CommentTextChar"/>
    <w:link w:val="CommentSubject"/>
    <w:uiPriority w:val="99"/>
    <w:semiHidden/>
    <w:rsid w:val="00FB3379"/>
    <w:rPr>
      <w:b/>
      <w:bCs/>
      <w:sz w:val="20"/>
      <w:szCs w:val="20"/>
    </w:rPr>
  </w:style>
  <w:style w:type="character" w:styleId="UnresolvedMention">
    <w:name w:val="Unresolved Mention"/>
    <w:basedOn w:val="DefaultParagraphFont"/>
    <w:uiPriority w:val="99"/>
    <w:semiHidden/>
    <w:unhideWhenUsed/>
    <w:rsid w:val="00CE04E6"/>
    <w:rPr>
      <w:color w:val="605E5C"/>
      <w:shd w:val="clear" w:color="auto" w:fill="E1DFDD"/>
    </w:rPr>
  </w:style>
  <w:style w:type="character" w:styleId="PlaceholderText">
    <w:name w:val="Placeholder Text"/>
    <w:basedOn w:val="DefaultParagraphFont"/>
    <w:uiPriority w:val="99"/>
    <w:semiHidden/>
    <w:rsid w:val="006C044A"/>
    <w:rPr>
      <w:color w:val="666666"/>
    </w:rPr>
  </w:style>
  <w:style w:type="paragraph" w:styleId="Revision">
    <w:name w:val="Revision"/>
    <w:hidden/>
    <w:uiPriority w:val="99"/>
    <w:semiHidden/>
    <w:rsid w:val="00955FF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5698">
      <w:marLeft w:val="480"/>
      <w:marRight w:val="0"/>
      <w:marTop w:val="0"/>
      <w:marBottom w:val="0"/>
      <w:divBdr>
        <w:top w:val="none" w:sz="0" w:space="0" w:color="auto"/>
        <w:left w:val="none" w:sz="0" w:space="0" w:color="auto"/>
        <w:bottom w:val="none" w:sz="0" w:space="0" w:color="auto"/>
        <w:right w:val="none" w:sz="0" w:space="0" w:color="auto"/>
      </w:divBdr>
    </w:div>
    <w:div w:id="5139380">
      <w:marLeft w:val="480"/>
      <w:marRight w:val="0"/>
      <w:marTop w:val="0"/>
      <w:marBottom w:val="0"/>
      <w:divBdr>
        <w:top w:val="none" w:sz="0" w:space="0" w:color="auto"/>
        <w:left w:val="none" w:sz="0" w:space="0" w:color="auto"/>
        <w:bottom w:val="none" w:sz="0" w:space="0" w:color="auto"/>
        <w:right w:val="none" w:sz="0" w:space="0" w:color="auto"/>
      </w:divBdr>
    </w:div>
    <w:div w:id="69427567">
      <w:marLeft w:val="480"/>
      <w:marRight w:val="0"/>
      <w:marTop w:val="0"/>
      <w:marBottom w:val="0"/>
      <w:divBdr>
        <w:top w:val="none" w:sz="0" w:space="0" w:color="auto"/>
        <w:left w:val="none" w:sz="0" w:space="0" w:color="auto"/>
        <w:bottom w:val="none" w:sz="0" w:space="0" w:color="auto"/>
        <w:right w:val="none" w:sz="0" w:space="0" w:color="auto"/>
      </w:divBdr>
    </w:div>
    <w:div w:id="93594825">
      <w:marLeft w:val="480"/>
      <w:marRight w:val="0"/>
      <w:marTop w:val="0"/>
      <w:marBottom w:val="0"/>
      <w:divBdr>
        <w:top w:val="none" w:sz="0" w:space="0" w:color="auto"/>
        <w:left w:val="none" w:sz="0" w:space="0" w:color="auto"/>
        <w:bottom w:val="none" w:sz="0" w:space="0" w:color="auto"/>
        <w:right w:val="none" w:sz="0" w:space="0" w:color="auto"/>
      </w:divBdr>
    </w:div>
    <w:div w:id="106124587">
      <w:marLeft w:val="480"/>
      <w:marRight w:val="0"/>
      <w:marTop w:val="0"/>
      <w:marBottom w:val="0"/>
      <w:divBdr>
        <w:top w:val="none" w:sz="0" w:space="0" w:color="auto"/>
        <w:left w:val="none" w:sz="0" w:space="0" w:color="auto"/>
        <w:bottom w:val="none" w:sz="0" w:space="0" w:color="auto"/>
        <w:right w:val="none" w:sz="0" w:space="0" w:color="auto"/>
      </w:divBdr>
    </w:div>
    <w:div w:id="110174984">
      <w:marLeft w:val="480"/>
      <w:marRight w:val="0"/>
      <w:marTop w:val="0"/>
      <w:marBottom w:val="0"/>
      <w:divBdr>
        <w:top w:val="none" w:sz="0" w:space="0" w:color="auto"/>
        <w:left w:val="none" w:sz="0" w:space="0" w:color="auto"/>
        <w:bottom w:val="none" w:sz="0" w:space="0" w:color="auto"/>
        <w:right w:val="none" w:sz="0" w:space="0" w:color="auto"/>
      </w:divBdr>
    </w:div>
    <w:div w:id="111828349">
      <w:marLeft w:val="480"/>
      <w:marRight w:val="0"/>
      <w:marTop w:val="0"/>
      <w:marBottom w:val="0"/>
      <w:divBdr>
        <w:top w:val="none" w:sz="0" w:space="0" w:color="auto"/>
        <w:left w:val="none" w:sz="0" w:space="0" w:color="auto"/>
        <w:bottom w:val="none" w:sz="0" w:space="0" w:color="auto"/>
        <w:right w:val="none" w:sz="0" w:space="0" w:color="auto"/>
      </w:divBdr>
    </w:div>
    <w:div w:id="117965023">
      <w:marLeft w:val="480"/>
      <w:marRight w:val="0"/>
      <w:marTop w:val="0"/>
      <w:marBottom w:val="0"/>
      <w:divBdr>
        <w:top w:val="none" w:sz="0" w:space="0" w:color="auto"/>
        <w:left w:val="none" w:sz="0" w:space="0" w:color="auto"/>
        <w:bottom w:val="none" w:sz="0" w:space="0" w:color="auto"/>
        <w:right w:val="none" w:sz="0" w:space="0" w:color="auto"/>
      </w:divBdr>
    </w:div>
    <w:div w:id="119416854">
      <w:marLeft w:val="480"/>
      <w:marRight w:val="0"/>
      <w:marTop w:val="0"/>
      <w:marBottom w:val="0"/>
      <w:divBdr>
        <w:top w:val="none" w:sz="0" w:space="0" w:color="auto"/>
        <w:left w:val="none" w:sz="0" w:space="0" w:color="auto"/>
        <w:bottom w:val="none" w:sz="0" w:space="0" w:color="auto"/>
        <w:right w:val="none" w:sz="0" w:space="0" w:color="auto"/>
      </w:divBdr>
    </w:div>
    <w:div w:id="123431773">
      <w:marLeft w:val="480"/>
      <w:marRight w:val="0"/>
      <w:marTop w:val="0"/>
      <w:marBottom w:val="0"/>
      <w:divBdr>
        <w:top w:val="none" w:sz="0" w:space="0" w:color="auto"/>
        <w:left w:val="none" w:sz="0" w:space="0" w:color="auto"/>
        <w:bottom w:val="none" w:sz="0" w:space="0" w:color="auto"/>
        <w:right w:val="none" w:sz="0" w:space="0" w:color="auto"/>
      </w:divBdr>
    </w:div>
    <w:div w:id="124852978">
      <w:bodyDiv w:val="1"/>
      <w:marLeft w:val="0"/>
      <w:marRight w:val="0"/>
      <w:marTop w:val="0"/>
      <w:marBottom w:val="0"/>
      <w:divBdr>
        <w:top w:val="none" w:sz="0" w:space="0" w:color="auto"/>
        <w:left w:val="none" w:sz="0" w:space="0" w:color="auto"/>
        <w:bottom w:val="none" w:sz="0" w:space="0" w:color="auto"/>
        <w:right w:val="none" w:sz="0" w:space="0" w:color="auto"/>
      </w:divBdr>
      <w:divsChild>
        <w:div w:id="669063">
          <w:marLeft w:val="0"/>
          <w:marRight w:val="0"/>
          <w:marTop w:val="0"/>
          <w:marBottom w:val="0"/>
          <w:divBdr>
            <w:top w:val="none" w:sz="0" w:space="0" w:color="auto"/>
            <w:left w:val="none" w:sz="0" w:space="0" w:color="auto"/>
            <w:bottom w:val="none" w:sz="0" w:space="0" w:color="auto"/>
            <w:right w:val="none" w:sz="0" w:space="0" w:color="auto"/>
          </w:divBdr>
          <w:divsChild>
            <w:div w:id="1829323355">
              <w:marLeft w:val="0"/>
              <w:marRight w:val="0"/>
              <w:marTop w:val="0"/>
              <w:marBottom w:val="0"/>
              <w:divBdr>
                <w:top w:val="none" w:sz="0" w:space="0" w:color="auto"/>
                <w:left w:val="none" w:sz="0" w:space="0" w:color="auto"/>
                <w:bottom w:val="none" w:sz="0" w:space="0" w:color="auto"/>
                <w:right w:val="none" w:sz="0" w:space="0" w:color="auto"/>
              </w:divBdr>
              <w:divsChild>
                <w:div w:id="687028357">
                  <w:marLeft w:val="600"/>
                  <w:marRight w:val="96"/>
                  <w:marTop w:val="0"/>
                  <w:marBottom w:val="0"/>
                  <w:divBdr>
                    <w:top w:val="none" w:sz="0" w:space="0" w:color="auto"/>
                    <w:left w:val="none" w:sz="0" w:space="0" w:color="auto"/>
                    <w:bottom w:val="none" w:sz="0" w:space="0" w:color="auto"/>
                    <w:right w:val="none" w:sz="0" w:space="0" w:color="auto"/>
                  </w:divBdr>
                </w:div>
              </w:divsChild>
            </w:div>
            <w:div w:id="1645306265">
              <w:marLeft w:val="0"/>
              <w:marRight w:val="0"/>
              <w:marTop w:val="0"/>
              <w:marBottom w:val="0"/>
              <w:divBdr>
                <w:top w:val="none" w:sz="0" w:space="0" w:color="auto"/>
                <w:left w:val="none" w:sz="0" w:space="0" w:color="auto"/>
                <w:bottom w:val="none" w:sz="0" w:space="0" w:color="auto"/>
                <w:right w:val="none" w:sz="0" w:space="0" w:color="auto"/>
              </w:divBdr>
              <w:divsChild>
                <w:div w:id="1217206873">
                  <w:marLeft w:val="600"/>
                  <w:marRight w:val="96"/>
                  <w:marTop w:val="0"/>
                  <w:marBottom w:val="0"/>
                  <w:divBdr>
                    <w:top w:val="none" w:sz="0" w:space="0" w:color="auto"/>
                    <w:left w:val="none" w:sz="0" w:space="0" w:color="auto"/>
                    <w:bottom w:val="none" w:sz="0" w:space="0" w:color="auto"/>
                    <w:right w:val="none" w:sz="0" w:space="0" w:color="auto"/>
                  </w:divBdr>
                </w:div>
              </w:divsChild>
            </w:div>
            <w:div w:id="710377216">
              <w:marLeft w:val="0"/>
              <w:marRight w:val="0"/>
              <w:marTop w:val="0"/>
              <w:marBottom w:val="0"/>
              <w:divBdr>
                <w:top w:val="none" w:sz="0" w:space="0" w:color="auto"/>
                <w:left w:val="none" w:sz="0" w:space="0" w:color="auto"/>
                <w:bottom w:val="none" w:sz="0" w:space="0" w:color="auto"/>
                <w:right w:val="none" w:sz="0" w:space="0" w:color="auto"/>
              </w:divBdr>
              <w:divsChild>
                <w:div w:id="1211263351">
                  <w:marLeft w:val="600"/>
                  <w:marRight w:val="96"/>
                  <w:marTop w:val="0"/>
                  <w:marBottom w:val="0"/>
                  <w:divBdr>
                    <w:top w:val="none" w:sz="0" w:space="0" w:color="auto"/>
                    <w:left w:val="none" w:sz="0" w:space="0" w:color="auto"/>
                    <w:bottom w:val="none" w:sz="0" w:space="0" w:color="auto"/>
                    <w:right w:val="none" w:sz="0" w:space="0" w:color="auto"/>
                  </w:divBdr>
                </w:div>
              </w:divsChild>
            </w:div>
            <w:div w:id="1183200601">
              <w:marLeft w:val="0"/>
              <w:marRight w:val="0"/>
              <w:marTop w:val="0"/>
              <w:marBottom w:val="0"/>
              <w:divBdr>
                <w:top w:val="none" w:sz="0" w:space="0" w:color="auto"/>
                <w:left w:val="none" w:sz="0" w:space="0" w:color="auto"/>
                <w:bottom w:val="none" w:sz="0" w:space="0" w:color="auto"/>
                <w:right w:val="none" w:sz="0" w:space="0" w:color="auto"/>
              </w:divBdr>
              <w:divsChild>
                <w:div w:id="1315717333">
                  <w:marLeft w:val="600"/>
                  <w:marRight w:val="96"/>
                  <w:marTop w:val="0"/>
                  <w:marBottom w:val="0"/>
                  <w:divBdr>
                    <w:top w:val="none" w:sz="0" w:space="0" w:color="auto"/>
                    <w:left w:val="none" w:sz="0" w:space="0" w:color="auto"/>
                    <w:bottom w:val="none" w:sz="0" w:space="0" w:color="auto"/>
                    <w:right w:val="none" w:sz="0" w:space="0" w:color="auto"/>
                  </w:divBdr>
                </w:div>
              </w:divsChild>
            </w:div>
            <w:div w:id="1526022846">
              <w:marLeft w:val="0"/>
              <w:marRight w:val="0"/>
              <w:marTop w:val="0"/>
              <w:marBottom w:val="0"/>
              <w:divBdr>
                <w:top w:val="none" w:sz="0" w:space="0" w:color="auto"/>
                <w:left w:val="none" w:sz="0" w:space="0" w:color="auto"/>
                <w:bottom w:val="none" w:sz="0" w:space="0" w:color="auto"/>
                <w:right w:val="none" w:sz="0" w:space="0" w:color="auto"/>
              </w:divBdr>
              <w:divsChild>
                <w:div w:id="685324327">
                  <w:marLeft w:val="600"/>
                  <w:marRight w:val="96"/>
                  <w:marTop w:val="0"/>
                  <w:marBottom w:val="0"/>
                  <w:divBdr>
                    <w:top w:val="none" w:sz="0" w:space="0" w:color="auto"/>
                    <w:left w:val="none" w:sz="0" w:space="0" w:color="auto"/>
                    <w:bottom w:val="none" w:sz="0" w:space="0" w:color="auto"/>
                    <w:right w:val="none" w:sz="0" w:space="0" w:color="auto"/>
                  </w:divBdr>
                </w:div>
              </w:divsChild>
            </w:div>
            <w:div w:id="1701779109">
              <w:marLeft w:val="0"/>
              <w:marRight w:val="0"/>
              <w:marTop w:val="0"/>
              <w:marBottom w:val="0"/>
              <w:divBdr>
                <w:top w:val="none" w:sz="0" w:space="0" w:color="auto"/>
                <w:left w:val="none" w:sz="0" w:space="0" w:color="auto"/>
                <w:bottom w:val="none" w:sz="0" w:space="0" w:color="auto"/>
                <w:right w:val="none" w:sz="0" w:space="0" w:color="auto"/>
              </w:divBdr>
              <w:divsChild>
                <w:div w:id="160464794">
                  <w:marLeft w:val="600"/>
                  <w:marRight w:val="96"/>
                  <w:marTop w:val="0"/>
                  <w:marBottom w:val="0"/>
                  <w:divBdr>
                    <w:top w:val="none" w:sz="0" w:space="0" w:color="auto"/>
                    <w:left w:val="none" w:sz="0" w:space="0" w:color="auto"/>
                    <w:bottom w:val="none" w:sz="0" w:space="0" w:color="auto"/>
                    <w:right w:val="none" w:sz="0" w:space="0" w:color="auto"/>
                  </w:divBdr>
                </w:div>
              </w:divsChild>
            </w:div>
            <w:div w:id="406534270">
              <w:marLeft w:val="0"/>
              <w:marRight w:val="0"/>
              <w:marTop w:val="0"/>
              <w:marBottom w:val="0"/>
              <w:divBdr>
                <w:top w:val="none" w:sz="0" w:space="0" w:color="auto"/>
                <w:left w:val="none" w:sz="0" w:space="0" w:color="auto"/>
                <w:bottom w:val="none" w:sz="0" w:space="0" w:color="auto"/>
                <w:right w:val="none" w:sz="0" w:space="0" w:color="auto"/>
              </w:divBdr>
              <w:divsChild>
                <w:div w:id="1311250344">
                  <w:marLeft w:val="600"/>
                  <w:marRight w:val="96"/>
                  <w:marTop w:val="0"/>
                  <w:marBottom w:val="0"/>
                  <w:divBdr>
                    <w:top w:val="none" w:sz="0" w:space="0" w:color="auto"/>
                    <w:left w:val="none" w:sz="0" w:space="0" w:color="auto"/>
                    <w:bottom w:val="none" w:sz="0" w:space="0" w:color="auto"/>
                    <w:right w:val="none" w:sz="0" w:space="0" w:color="auto"/>
                  </w:divBdr>
                </w:div>
              </w:divsChild>
            </w:div>
            <w:div w:id="1019116188">
              <w:marLeft w:val="0"/>
              <w:marRight w:val="0"/>
              <w:marTop w:val="0"/>
              <w:marBottom w:val="0"/>
              <w:divBdr>
                <w:top w:val="none" w:sz="0" w:space="0" w:color="auto"/>
                <w:left w:val="none" w:sz="0" w:space="0" w:color="auto"/>
                <w:bottom w:val="none" w:sz="0" w:space="0" w:color="auto"/>
                <w:right w:val="none" w:sz="0" w:space="0" w:color="auto"/>
              </w:divBdr>
              <w:divsChild>
                <w:div w:id="1212420315">
                  <w:marLeft w:val="600"/>
                  <w:marRight w:val="96"/>
                  <w:marTop w:val="0"/>
                  <w:marBottom w:val="0"/>
                  <w:divBdr>
                    <w:top w:val="none" w:sz="0" w:space="0" w:color="auto"/>
                    <w:left w:val="none" w:sz="0" w:space="0" w:color="auto"/>
                    <w:bottom w:val="none" w:sz="0" w:space="0" w:color="auto"/>
                    <w:right w:val="none" w:sz="0" w:space="0" w:color="auto"/>
                  </w:divBdr>
                </w:div>
              </w:divsChild>
            </w:div>
            <w:div w:id="837572514">
              <w:marLeft w:val="0"/>
              <w:marRight w:val="0"/>
              <w:marTop w:val="0"/>
              <w:marBottom w:val="0"/>
              <w:divBdr>
                <w:top w:val="none" w:sz="0" w:space="0" w:color="auto"/>
                <w:left w:val="none" w:sz="0" w:space="0" w:color="auto"/>
                <w:bottom w:val="none" w:sz="0" w:space="0" w:color="auto"/>
                <w:right w:val="none" w:sz="0" w:space="0" w:color="auto"/>
              </w:divBdr>
              <w:divsChild>
                <w:div w:id="1374845798">
                  <w:marLeft w:val="600"/>
                  <w:marRight w:val="96"/>
                  <w:marTop w:val="0"/>
                  <w:marBottom w:val="0"/>
                  <w:divBdr>
                    <w:top w:val="none" w:sz="0" w:space="0" w:color="auto"/>
                    <w:left w:val="none" w:sz="0" w:space="0" w:color="auto"/>
                    <w:bottom w:val="none" w:sz="0" w:space="0" w:color="auto"/>
                    <w:right w:val="none" w:sz="0" w:space="0" w:color="auto"/>
                  </w:divBdr>
                </w:div>
              </w:divsChild>
            </w:div>
            <w:div w:id="1548763728">
              <w:marLeft w:val="0"/>
              <w:marRight w:val="0"/>
              <w:marTop w:val="0"/>
              <w:marBottom w:val="0"/>
              <w:divBdr>
                <w:top w:val="none" w:sz="0" w:space="0" w:color="auto"/>
                <w:left w:val="none" w:sz="0" w:space="0" w:color="auto"/>
                <w:bottom w:val="none" w:sz="0" w:space="0" w:color="auto"/>
                <w:right w:val="none" w:sz="0" w:space="0" w:color="auto"/>
              </w:divBdr>
              <w:divsChild>
                <w:div w:id="2133018411">
                  <w:marLeft w:val="600"/>
                  <w:marRight w:val="96"/>
                  <w:marTop w:val="0"/>
                  <w:marBottom w:val="0"/>
                  <w:divBdr>
                    <w:top w:val="none" w:sz="0" w:space="0" w:color="auto"/>
                    <w:left w:val="none" w:sz="0" w:space="0" w:color="auto"/>
                    <w:bottom w:val="none" w:sz="0" w:space="0" w:color="auto"/>
                    <w:right w:val="none" w:sz="0" w:space="0" w:color="auto"/>
                  </w:divBdr>
                </w:div>
              </w:divsChild>
            </w:div>
            <w:div w:id="1333533958">
              <w:marLeft w:val="0"/>
              <w:marRight w:val="0"/>
              <w:marTop w:val="0"/>
              <w:marBottom w:val="0"/>
              <w:divBdr>
                <w:top w:val="none" w:sz="0" w:space="0" w:color="auto"/>
                <w:left w:val="none" w:sz="0" w:space="0" w:color="auto"/>
                <w:bottom w:val="none" w:sz="0" w:space="0" w:color="auto"/>
                <w:right w:val="none" w:sz="0" w:space="0" w:color="auto"/>
              </w:divBdr>
              <w:divsChild>
                <w:div w:id="356663192">
                  <w:marLeft w:val="600"/>
                  <w:marRight w:val="96"/>
                  <w:marTop w:val="0"/>
                  <w:marBottom w:val="0"/>
                  <w:divBdr>
                    <w:top w:val="none" w:sz="0" w:space="0" w:color="auto"/>
                    <w:left w:val="none" w:sz="0" w:space="0" w:color="auto"/>
                    <w:bottom w:val="none" w:sz="0" w:space="0" w:color="auto"/>
                    <w:right w:val="none" w:sz="0" w:space="0" w:color="auto"/>
                  </w:divBdr>
                </w:div>
              </w:divsChild>
            </w:div>
            <w:div w:id="1674648209">
              <w:marLeft w:val="0"/>
              <w:marRight w:val="0"/>
              <w:marTop w:val="0"/>
              <w:marBottom w:val="0"/>
              <w:divBdr>
                <w:top w:val="none" w:sz="0" w:space="0" w:color="auto"/>
                <w:left w:val="none" w:sz="0" w:space="0" w:color="auto"/>
                <w:bottom w:val="none" w:sz="0" w:space="0" w:color="auto"/>
                <w:right w:val="none" w:sz="0" w:space="0" w:color="auto"/>
              </w:divBdr>
              <w:divsChild>
                <w:div w:id="29452138">
                  <w:marLeft w:val="600"/>
                  <w:marRight w:val="96"/>
                  <w:marTop w:val="0"/>
                  <w:marBottom w:val="0"/>
                  <w:divBdr>
                    <w:top w:val="none" w:sz="0" w:space="0" w:color="auto"/>
                    <w:left w:val="none" w:sz="0" w:space="0" w:color="auto"/>
                    <w:bottom w:val="none" w:sz="0" w:space="0" w:color="auto"/>
                    <w:right w:val="none" w:sz="0" w:space="0" w:color="auto"/>
                  </w:divBdr>
                </w:div>
              </w:divsChild>
            </w:div>
            <w:div w:id="1002440261">
              <w:marLeft w:val="0"/>
              <w:marRight w:val="0"/>
              <w:marTop w:val="0"/>
              <w:marBottom w:val="0"/>
              <w:divBdr>
                <w:top w:val="none" w:sz="0" w:space="0" w:color="auto"/>
                <w:left w:val="none" w:sz="0" w:space="0" w:color="auto"/>
                <w:bottom w:val="none" w:sz="0" w:space="0" w:color="auto"/>
                <w:right w:val="none" w:sz="0" w:space="0" w:color="auto"/>
              </w:divBdr>
              <w:divsChild>
                <w:div w:id="788281526">
                  <w:marLeft w:val="600"/>
                  <w:marRight w:val="96"/>
                  <w:marTop w:val="0"/>
                  <w:marBottom w:val="0"/>
                  <w:divBdr>
                    <w:top w:val="none" w:sz="0" w:space="0" w:color="auto"/>
                    <w:left w:val="none" w:sz="0" w:space="0" w:color="auto"/>
                    <w:bottom w:val="none" w:sz="0" w:space="0" w:color="auto"/>
                    <w:right w:val="none" w:sz="0" w:space="0" w:color="auto"/>
                  </w:divBdr>
                </w:div>
              </w:divsChild>
            </w:div>
            <w:div w:id="1454447700">
              <w:marLeft w:val="0"/>
              <w:marRight w:val="0"/>
              <w:marTop w:val="0"/>
              <w:marBottom w:val="0"/>
              <w:divBdr>
                <w:top w:val="none" w:sz="0" w:space="0" w:color="auto"/>
                <w:left w:val="none" w:sz="0" w:space="0" w:color="auto"/>
                <w:bottom w:val="none" w:sz="0" w:space="0" w:color="auto"/>
                <w:right w:val="none" w:sz="0" w:space="0" w:color="auto"/>
              </w:divBdr>
              <w:divsChild>
                <w:div w:id="316419454">
                  <w:marLeft w:val="600"/>
                  <w:marRight w:val="96"/>
                  <w:marTop w:val="0"/>
                  <w:marBottom w:val="0"/>
                  <w:divBdr>
                    <w:top w:val="none" w:sz="0" w:space="0" w:color="auto"/>
                    <w:left w:val="none" w:sz="0" w:space="0" w:color="auto"/>
                    <w:bottom w:val="none" w:sz="0" w:space="0" w:color="auto"/>
                    <w:right w:val="none" w:sz="0" w:space="0" w:color="auto"/>
                  </w:divBdr>
                </w:div>
              </w:divsChild>
            </w:div>
            <w:div w:id="557327531">
              <w:marLeft w:val="0"/>
              <w:marRight w:val="0"/>
              <w:marTop w:val="0"/>
              <w:marBottom w:val="0"/>
              <w:divBdr>
                <w:top w:val="none" w:sz="0" w:space="0" w:color="auto"/>
                <w:left w:val="none" w:sz="0" w:space="0" w:color="auto"/>
                <w:bottom w:val="none" w:sz="0" w:space="0" w:color="auto"/>
                <w:right w:val="none" w:sz="0" w:space="0" w:color="auto"/>
              </w:divBdr>
              <w:divsChild>
                <w:div w:id="1295260381">
                  <w:marLeft w:val="600"/>
                  <w:marRight w:val="96"/>
                  <w:marTop w:val="0"/>
                  <w:marBottom w:val="0"/>
                  <w:divBdr>
                    <w:top w:val="none" w:sz="0" w:space="0" w:color="auto"/>
                    <w:left w:val="none" w:sz="0" w:space="0" w:color="auto"/>
                    <w:bottom w:val="none" w:sz="0" w:space="0" w:color="auto"/>
                    <w:right w:val="none" w:sz="0" w:space="0" w:color="auto"/>
                  </w:divBdr>
                </w:div>
              </w:divsChild>
            </w:div>
            <w:div w:id="2144691621">
              <w:marLeft w:val="0"/>
              <w:marRight w:val="0"/>
              <w:marTop w:val="0"/>
              <w:marBottom w:val="0"/>
              <w:divBdr>
                <w:top w:val="none" w:sz="0" w:space="0" w:color="auto"/>
                <w:left w:val="none" w:sz="0" w:space="0" w:color="auto"/>
                <w:bottom w:val="none" w:sz="0" w:space="0" w:color="auto"/>
                <w:right w:val="none" w:sz="0" w:space="0" w:color="auto"/>
              </w:divBdr>
              <w:divsChild>
                <w:div w:id="1008945791">
                  <w:marLeft w:val="600"/>
                  <w:marRight w:val="96"/>
                  <w:marTop w:val="0"/>
                  <w:marBottom w:val="0"/>
                  <w:divBdr>
                    <w:top w:val="none" w:sz="0" w:space="0" w:color="auto"/>
                    <w:left w:val="none" w:sz="0" w:space="0" w:color="auto"/>
                    <w:bottom w:val="none" w:sz="0" w:space="0" w:color="auto"/>
                    <w:right w:val="none" w:sz="0" w:space="0" w:color="auto"/>
                  </w:divBdr>
                </w:div>
              </w:divsChild>
            </w:div>
            <w:div w:id="1479758841">
              <w:marLeft w:val="0"/>
              <w:marRight w:val="0"/>
              <w:marTop w:val="0"/>
              <w:marBottom w:val="0"/>
              <w:divBdr>
                <w:top w:val="none" w:sz="0" w:space="0" w:color="auto"/>
                <w:left w:val="none" w:sz="0" w:space="0" w:color="auto"/>
                <w:bottom w:val="none" w:sz="0" w:space="0" w:color="auto"/>
                <w:right w:val="none" w:sz="0" w:space="0" w:color="auto"/>
              </w:divBdr>
              <w:divsChild>
                <w:div w:id="176694730">
                  <w:marLeft w:val="600"/>
                  <w:marRight w:val="96"/>
                  <w:marTop w:val="0"/>
                  <w:marBottom w:val="0"/>
                  <w:divBdr>
                    <w:top w:val="none" w:sz="0" w:space="0" w:color="auto"/>
                    <w:left w:val="none" w:sz="0" w:space="0" w:color="auto"/>
                    <w:bottom w:val="none" w:sz="0" w:space="0" w:color="auto"/>
                    <w:right w:val="none" w:sz="0" w:space="0" w:color="auto"/>
                  </w:divBdr>
                </w:div>
              </w:divsChild>
            </w:div>
            <w:div w:id="1765877137">
              <w:marLeft w:val="0"/>
              <w:marRight w:val="0"/>
              <w:marTop w:val="0"/>
              <w:marBottom w:val="0"/>
              <w:divBdr>
                <w:top w:val="none" w:sz="0" w:space="0" w:color="auto"/>
                <w:left w:val="none" w:sz="0" w:space="0" w:color="auto"/>
                <w:bottom w:val="none" w:sz="0" w:space="0" w:color="auto"/>
                <w:right w:val="none" w:sz="0" w:space="0" w:color="auto"/>
              </w:divBdr>
              <w:divsChild>
                <w:div w:id="414403198">
                  <w:marLeft w:val="600"/>
                  <w:marRight w:val="96"/>
                  <w:marTop w:val="0"/>
                  <w:marBottom w:val="0"/>
                  <w:divBdr>
                    <w:top w:val="none" w:sz="0" w:space="0" w:color="auto"/>
                    <w:left w:val="none" w:sz="0" w:space="0" w:color="auto"/>
                    <w:bottom w:val="none" w:sz="0" w:space="0" w:color="auto"/>
                    <w:right w:val="none" w:sz="0" w:space="0" w:color="auto"/>
                  </w:divBdr>
                </w:div>
              </w:divsChild>
            </w:div>
            <w:div w:id="964845906">
              <w:marLeft w:val="0"/>
              <w:marRight w:val="0"/>
              <w:marTop w:val="0"/>
              <w:marBottom w:val="0"/>
              <w:divBdr>
                <w:top w:val="none" w:sz="0" w:space="0" w:color="auto"/>
                <w:left w:val="none" w:sz="0" w:space="0" w:color="auto"/>
                <w:bottom w:val="none" w:sz="0" w:space="0" w:color="auto"/>
                <w:right w:val="none" w:sz="0" w:space="0" w:color="auto"/>
              </w:divBdr>
              <w:divsChild>
                <w:div w:id="1289622881">
                  <w:marLeft w:val="600"/>
                  <w:marRight w:val="96"/>
                  <w:marTop w:val="0"/>
                  <w:marBottom w:val="0"/>
                  <w:divBdr>
                    <w:top w:val="none" w:sz="0" w:space="0" w:color="auto"/>
                    <w:left w:val="none" w:sz="0" w:space="0" w:color="auto"/>
                    <w:bottom w:val="none" w:sz="0" w:space="0" w:color="auto"/>
                    <w:right w:val="none" w:sz="0" w:space="0" w:color="auto"/>
                  </w:divBdr>
                </w:div>
              </w:divsChild>
            </w:div>
            <w:div w:id="557908911">
              <w:marLeft w:val="0"/>
              <w:marRight w:val="0"/>
              <w:marTop w:val="0"/>
              <w:marBottom w:val="0"/>
              <w:divBdr>
                <w:top w:val="none" w:sz="0" w:space="0" w:color="auto"/>
                <w:left w:val="none" w:sz="0" w:space="0" w:color="auto"/>
                <w:bottom w:val="none" w:sz="0" w:space="0" w:color="auto"/>
                <w:right w:val="none" w:sz="0" w:space="0" w:color="auto"/>
              </w:divBdr>
              <w:divsChild>
                <w:div w:id="872112382">
                  <w:marLeft w:val="600"/>
                  <w:marRight w:val="96"/>
                  <w:marTop w:val="0"/>
                  <w:marBottom w:val="0"/>
                  <w:divBdr>
                    <w:top w:val="none" w:sz="0" w:space="0" w:color="auto"/>
                    <w:left w:val="none" w:sz="0" w:space="0" w:color="auto"/>
                    <w:bottom w:val="none" w:sz="0" w:space="0" w:color="auto"/>
                    <w:right w:val="none" w:sz="0" w:space="0" w:color="auto"/>
                  </w:divBdr>
                </w:div>
              </w:divsChild>
            </w:div>
            <w:div w:id="61293151">
              <w:marLeft w:val="0"/>
              <w:marRight w:val="0"/>
              <w:marTop w:val="0"/>
              <w:marBottom w:val="0"/>
              <w:divBdr>
                <w:top w:val="none" w:sz="0" w:space="0" w:color="auto"/>
                <w:left w:val="none" w:sz="0" w:space="0" w:color="auto"/>
                <w:bottom w:val="none" w:sz="0" w:space="0" w:color="auto"/>
                <w:right w:val="none" w:sz="0" w:space="0" w:color="auto"/>
              </w:divBdr>
              <w:divsChild>
                <w:div w:id="1519075442">
                  <w:marLeft w:val="600"/>
                  <w:marRight w:val="96"/>
                  <w:marTop w:val="0"/>
                  <w:marBottom w:val="0"/>
                  <w:divBdr>
                    <w:top w:val="none" w:sz="0" w:space="0" w:color="auto"/>
                    <w:left w:val="none" w:sz="0" w:space="0" w:color="auto"/>
                    <w:bottom w:val="none" w:sz="0" w:space="0" w:color="auto"/>
                    <w:right w:val="none" w:sz="0" w:space="0" w:color="auto"/>
                  </w:divBdr>
                </w:div>
              </w:divsChild>
            </w:div>
            <w:div w:id="334455969">
              <w:marLeft w:val="0"/>
              <w:marRight w:val="0"/>
              <w:marTop w:val="0"/>
              <w:marBottom w:val="0"/>
              <w:divBdr>
                <w:top w:val="none" w:sz="0" w:space="0" w:color="auto"/>
                <w:left w:val="none" w:sz="0" w:space="0" w:color="auto"/>
                <w:bottom w:val="none" w:sz="0" w:space="0" w:color="auto"/>
                <w:right w:val="none" w:sz="0" w:space="0" w:color="auto"/>
              </w:divBdr>
              <w:divsChild>
                <w:div w:id="1586913447">
                  <w:marLeft w:val="600"/>
                  <w:marRight w:val="96"/>
                  <w:marTop w:val="0"/>
                  <w:marBottom w:val="0"/>
                  <w:divBdr>
                    <w:top w:val="none" w:sz="0" w:space="0" w:color="auto"/>
                    <w:left w:val="none" w:sz="0" w:space="0" w:color="auto"/>
                    <w:bottom w:val="none" w:sz="0" w:space="0" w:color="auto"/>
                    <w:right w:val="none" w:sz="0" w:space="0" w:color="auto"/>
                  </w:divBdr>
                </w:div>
              </w:divsChild>
            </w:div>
            <w:div w:id="102850909">
              <w:marLeft w:val="0"/>
              <w:marRight w:val="0"/>
              <w:marTop w:val="0"/>
              <w:marBottom w:val="0"/>
              <w:divBdr>
                <w:top w:val="none" w:sz="0" w:space="0" w:color="auto"/>
                <w:left w:val="none" w:sz="0" w:space="0" w:color="auto"/>
                <w:bottom w:val="none" w:sz="0" w:space="0" w:color="auto"/>
                <w:right w:val="none" w:sz="0" w:space="0" w:color="auto"/>
              </w:divBdr>
              <w:divsChild>
                <w:div w:id="420224863">
                  <w:marLeft w:val="600"/>
                  <w:marRight w:val="96"/>
                  <w:marTop w:val="0"/>
                  <w:marBottom w:val="0"/>
                  <w:divBdr>
                    <w:top w:val="none" w:sz="0" w:space="0" w:color="auto"/>
                    <w:left w:val="none" w:sz="0" w:space="0" w:color="auto"/>
                    <w:bottom w:val="none" w:sz="0" w:space="0" w:color="auto"/>
                    <w:right w:val="none" w:sz="0" w:space="0" w:color="auto"/>
                  </w:divBdr>
                </w:div>
              </w:divsChild>
            </w:div>
            <w:div w:id="846167889">
              <w:marLeft w:val="0"/>
              <w:marRight w:val="0"/>
              <w:marTop w:val="0"/>
              <w:marBottom w:val="0"/>
              <w:divBdr>
                <w:top w:val="none" w:sz="0" w:space="0" w:color="auto"/>
                <w:left w:val="none" w:sz="0" w:space="0" w:color="auto"/>
                <w:bottom w:val="none" w:sz="0" w:space="0" w:color="auto"/>
                <w:right w:val="none" w:sz="0" w:space="0" w:color="auto"/>
              </w:divBdr>
              <w:divsChild>
                <w:div w:id="1089426552">
                  <w:marLeft w:val="600"/>
                  <w:marRight w:val="96"/>
                  <w:marTop w:val="0"/>
                  <w:marBottom w:val="0"/>
                  <w:divBdr>
                    <w:top w:val="none" w:sz="0" w:space="0" w:color="auto"/>
                    <w:left w:val="none" w:sz="0" w:space="0" w:color="auto"/>
                    <w:bottom w:val="none" w:sz="0" w:space="0" w:color="auto"/>
                    <w:right w:val="none" w:sz="0" w:space="0" w:color="auto"/>
                  </w:divBdr>
                </w:div>
              </w:divsChild>
            </w:div>
            <w:div w:id="1738354237">
              <w:marLeft w:val="0"/>
              <w:marRight w:val="0"/>
              <w:marTop w:val="0"/>
              <w:marBottom w:val="0"/>
              <w:divBdr>
                <w:top w:val="none" w:sz="0" w:space="0" w:color="auto"/>
                <w:left w:val="none" w:sz="0" w:space="0" w:color="auto"/>
                <w:bottom w:val="none" w:sz="0" w:space="0" w:color="auto"/>
                <w:right w:val="none" w:sz="0" w:space="0" w:color="auto"/>
              </w:divBdr>
              <w:divsChild>
                <w:div w:id="114835880">
                  <w:marLeft w:val="600"/>
                  <w:marRight w:val="96"/>
                  <w:marTop w:val="0"/>
                  <w:marBottom w:val="0"/>
                  <w:divBdr>
                    <w:top w:val="none" w:sz="0" w:space="0" w:color="auto"/>
                    <w:left w:val="none" w:sz="0" w:space="0" w:color="auto"/>
                    <w:bottom w:val="none" w:sz="0" w:space="0" w:color="auto"/>
                    <w:right w:val="none" w:sz="0" w:space="0" w:color="auto"/>
                  </w:divBdr>
                </w:div>
              </w:divsChild>
            </w:div>
            <w:div w:id="810026866">
              <w:marLeft w:val="0"/>
              <w:marRight w:val="0"/>
              <w:marTop w:val="0"/>
              <w:marBottom w:val="0"/>
              <w:divBdr>
                <w:top w:val="none" w:sz="0" w:space="0" w:color="auto"/>
                <w:left w:val="none" w:sz="0" w:space="0" w:color="auto"/>
                <w:bottom w:val="none" w:sz="0" w:space="0" w:color="auto"/>
                <w:right w:val="none" w:sz="0" w:space="0" w:color="auto"/>
              </w:divBdr>
              <w:divsChild>
                <w:div w:id="12922090">
                  <w:marLeft w:val="600"/>
                  <w:marRight w:val="96"/>
                  <w:marTop w:val="0"/>
                  <w:marBottom w:val="0"/>
                  <w:divBdr>
                    <w:top w:val="none" w:sz="0" w:space="0" w:color="auto"/>
                    <w:left w:val="none" w:sz="0" w:space="0" w:color="auto"/>
                    <w:bottom w:val="none" w:sz="0" w:space="0" w:color="auto"/>
                    <w:right w:val="none" w:sz="0" w:space="0" w:color="auto"/>
                  </w:divBdr>
                </w:div>
              </w:divsChild>
            </w:div>
            <w:div w:id="1395010735">
              <w:marLeft w:val="0"/>
              <w:marRight w:val="0"/>
              <w:marTop w:val="0"/>
              <w:marBottom w:val="0"/>
              <w:divBdr>
                <w:top w:val="none" w:sz="0" w:space="0" w:color="auto"/>
                <w:left w:val="none" w:sz="0" w:space="0" w:color="auto"/>
                <w:bottom w:val="none" w:sz="0" w:space="0" w:color="auto"/>
                <w:right w:val="none" w:sz="0" w:space="0" w:color="auto"/>
              </w:divBdr>
              <w:divsChild>
                <w:div w:id="548759645">
                  <w:marLeft w:val="600"/>
                  <w:marRight w:val="96"/>
                  <w:marTop w:val="0"/>
                  <w:marBottom w:val="0"/>
                  <w:divBdr>
                    <w:top w:val="none" w:sz="0" w:space="0" w:color="auto"/>
                    <w:left w:val="none" w:sz="0" w:space="0" w:color="auto"/>
                    <w:bottom w:val="none" w:sz="0" w:space="0" w:color="auto"/>
                    <w:right w:val="none" w:sz="0" w:space="0" w:color="auto"/>
                  </w:divBdr>
                </w:div>
              </w:divsChild>
            </w:div>
            <w:div w:id="56828284">
              <w:marLeft w:val="0"/>
              <w:marRight w:val="0"/>
              <w:marTop w:val="0"/>
              <w:marBottom w:val="0"/>
              <w:divBdr>
                <w:top w:val="none" w:sz="0" w:space="0" w:color="auto"/>
                <w:left w:val="none" w:sz="0" w:space="0" w:color="auto"/>
                <w:bottom w:val="none" w:sz="0" w:space="0" w:color="auto"/>
                <w:right w:val="none" w:sz="0" w:space="0" w:color="auto"/>
              </w:divBdr>
              <w:divsChild>
                <w:div w:id="1458063979">
                  <w:marLeft w:val="600"/>
                  <w:marRight w:val="96"/>
                  <w:marTop w:val="0"/>
                  <w:marBottom w:val="0"/>
                  <w:divBdr>
                    <w:top w:val="none" w:sz="0" w:space="0" w:color="auto"/>
                    <w:left w:val="none" w:sz="0" w:space="0" w:color="auto"/>
                    <w:bottom w:val="none" w:sz="0" w:space="0" w:color="auto"/>
                    <w:right w:val="none" w:sz="0" w:space="0" w:color="auto"/>
                  </w:divBdr>
                </w:div>
              </w:divsChild>
            </w:div>
            <w:div w:id="1755542736">
              <w:marLeft w:val="0"/>
              <w:marRight w:val="0"/>
              <w:marTop w:val="0"/>
              <w:marBottom w:val="0"/>
              <w:divBdr>
                <w:top w:val="none" w:sz="0" w:space="0" w:color="auto"/>
                <w:left w:val="none" w:sz="0" w:space="0" w:color="auto"/>
                <w:bottom w:val="none" w:sz="0" w:space="0" w:color="auto"/>
                <w:right w:val="none" w:sz="0" w:space="0" w:color="auto"/>
              </w:divBdr>
              <w:divsChild>
                <w:div w:id="845365702">
                  <w:marLeft w:val="600"/>
                  <w:marRight w:val="96"/>
                  <w:marTop w:val="0"/>
                  <w:marBottom w:val="0"/>
                  <w:divBdr>
                    <w:top w:val="none" w:sz="0" w:space="0" w:color="auto"/>
                    <w:left w:val="none" w:sz="0" w:space="0" w:color="auto"/>
                    <w:bottom w:val="none" w:sz="0" w:space="0" w:color="auto"/>
                    <w:right w:val="none" w:sz="0" w:space="0" w:color="auto"/>
                  </w:divBdr>
                </w:div>
              </w:divsChild>
            </w:div>
            <w:div w:id="1478911762">
              <w:marLeft w:val="0"/>
              <w:marRight w:val="0"/>
              <w:marTop w:val="0"/>
              <w:marBottom w:val="0"/>
              <w:divBdr>
                <w:top w:val="none" w:sz="0" w:space="0" w:color="auto"/>
                <w:left w:val="none" w:sz="0" w:space="0" w:color="auto"/>
                <w:bottom w:val="none" w:sz="0" w:space="0" w:color="auto"/>
                <w:right w:val="none" w:sz="0" w:space="0" w:color="auto"/>
              </w:divBdr>
              <w:divsChild>
                <w:div w:id="15816729">
                  <w:marLeft w:val="600"/>
                  <w:marRight w:val="96"/>
                  <w:marTop w:val="0"/>
                  <w:marBottom w:val="0"/>
                  <w:divBdr>
                    <w:top w:val="none" w:sz="0" w:space="0" w:color="auto"/>
                    <w:left w:val="none" w:sz="0" w:space="0" w:color="auto"/>
                    <w:bottom w:val="none" w:sz="0" w:space="0" w:color="auto"/>
                    <w:right w:val="none" w:sz="0" w:space="0" w:color="auto"/>
                  </w:divBdr>
                </w:div>
              </w:divsChild>
            </w:div>
            <w:div w:id="1020544206">
              <w:marLeft w:val="0"/>
              <w:marRight w:val="0"/>
              <w:marTop w:val="0"/>
              <w:marBottom w:val="0"/>
              <w:divBdr>
                <w:top w:val="none" w:sz="0" w:space="0" w:color="auto"/>
                <w:left w:val="none" w:sz="0" w:space="0" w:color="auto"/>
                <w:bottom w:val="none" w:sz="0" w:space="0" w:color="auto"/>
                <w:right w:val="none" w:sz="0" w:space="0" w:color="auto"/>
              </w:divBdr>
              <w:divsChild>
                <w:div w:id="923993230">
                  <w:marLeft w:val="600"/>
                  <w:marRight w:val="96"/>
                  <w:marTop w:val="0"/>
                  <w:marBottom w:val="0"/>
                  <w:divBdr>
                    <w:top w:val="none" w:sz="0" w:space="0" w:color="auto"/>
                    <w:left w:val="none" w:sz="0" w:space="0" w:color="auto"/>
                    <w:bottom w:val="none" w:sz="0" w:space="0" w:color="auto"/>
                    <w:right w:val="none" w:sz="0" w:space="0" w:color="auto"/>
                  </w:divBdr>
                </w:div>
              </w:divsChild>
            </w:div>
            <w:div w:id="887836392">
              <w:marLeft w:val="0"/>
              <w:marRight w:val="0"/>
              <w:marTop w:val="0"/>
              <w:marBottom w:val="0"/>
              <w:divBdr>
                <w:top w:val="none" w:sz="0" w:space="0" w:color="auto"/>
                <w:left w:val="none" w:sz="0" w:space="0" w:color="auto"/>
                <w:bottom w:val="none" w:sz="0" w:space="0" w:color="auto"/>
                <w:right w:val="none" w:sz="0" w:space="0" w:color="auto"/>
              </w:divBdr>
              <w:divsChild>
                <w:div w:id="706099599">
                  <w:marLeft w:val="600"/>
                  <w:marRight w:val="96"/>
                  <w:marTop w:val="0"/>
                  <w:marBottom w:val="0"/>
                  <w:divBdr>
                    <w:top w:val="none" w:sz="0" w:space="0" w:color="auto"/>
                    <w:left w:val="none" w:sz="0" w:space="0" w:color="auto"/>
                    <w:bottom w:val="none" w:sz="0" w:space="0" w:color="auto"/>
                    <w:right w:val="none" w:sz="0" w:space="0" w:color="auto"/>
                  </w:divBdr>
                </w:div>
              </w:divsChild>
            </w:div>
            <w:div w:id="386146467">
              <w:marLeft w:val="0"/>
              <w:marRight w:val="0"/>
              <w:marTop w:val="0"/>
              <w:marBottom w:val="0"/>
              <w:divBdr>
                <w:top w:val="none" w:sz="0" w:space="0" w:color="auto"/>
                <w:left w:val="none" w:sz="0" w:space="0" w:color="auto"/>
                <w:bottom w:val="none" w:sz="0" w:space="0" w:color="auto"/>
                <w:right w:val="none" w:sz="0" w:space="0" w:color="auto"/>
              </w:divBdr>
              <w:divsChild>
                <w:div w:id="701975051">
                  <w:marLeft w:val="600"/>
                  <w:marRight w:val="96"/>
                  <w:marTop w:val="0"/>
                  <w:marBottom w:val="0"/>
                  <w:divBdr>
                    <w:top w:val="none" w:sz="0" w:space="0" w:color="auto"/>
                    <w:left w:val="none" w:sz="0" w:space="0" w:color="auto"/>
                    <w:bottom w:val="none" w:sz="0" w:space="0" w:color="auto"/>
                    <w:right w:val="none" w:sz="0" w:space="0" w:color="auto"/>
                  </w:divBdr>
                </w:div>
              </w:divsChild>
            </w:div>
            <w:div w:id="1495074546">
              <w:marLeft w:val="0"/>
              <w:marRight w:val="0"/>
              <w:marTop w:val="0"/>
              <w:marBottom w:val="0"/>
              <w:divBdr>
                <w:top w:val="none" w:sz="0" w:space="0" w:color="auto"/>
                <w:left w:val="none" w:sz="0" w:space="0" w:color="auto"/>
                <w:bottom w:val="none" w:sz="0" w:space="0" w:color="auto"/>
                <w:right w:val="none" w:sz="0" w:space="0" w:color="auto"/>
              </w:divBdr>
              <w:divsChild>
                <w:div w:id="455217239">
                  <w:marLeft w:val="600"/>
                  <w:marRight w:val="96"/>
                  <w:marTop w:val="0"/>
                  <w:marBottom w:val="0"/>
                  <w:divBdr>
                    <w:top w:val="none" w:sz="0" w:space="0" w:color="auto"/>
                    <w:left w:val="none" w:sz="0" w:space="0" w:color="auto"/>
                    <w:bottom w:val="none" w:sz="0" w:space="0" w:color="auto"/>
                    <w:right w:val="none" w:sz="0" w:space="0" w:color="auto"/>
                  </w:divBdr>
                </w:div>
              </w:divsChild>
            </w:div>
            <w:div w:id="2002080075">
              <w:marLeft w:val="0"/>
              <w:marRight w:val="0"/>
              <w:marTop w:val="0"/>
              <w:marBottom w:val="0"/>
              <w:divBdr>
                <w:top w:val="none" w:sz="0" w:space="0" w:color="auto"/>
                <w:left w:val="none" w:sz="0" w:space="0" w:color="auto"/>
                <w:bottom w:val="none" w:sz="0" w:space="0" w:color="auto"/>
                <w:right w:val="none" w:sz="0" w:space="0" w:color="auto"/>
              </w:divBdr>
              <w:divsChild>
                <w:div w:id="249852762">
                  <w:marLeft w:val="600"/>
                  <w:marRight w:val="96"/>
                  <w:marTop w:val="0"/>
                  <w:marBottom w:val="0"/>
                  <w:divBdr>
                    <w:top w:val="none" w:sz="0" w:space="0" w:color="auto"/>
                    <w:left w:val="none" w:sz="0" w:space="0" w:color="auto"/>
                    <w:bottom w:val="none" w:sz="0" w:space="0" w:color="auto"/>
                    <w:right w:val="none" w:sz="0" w:space="0" w:color="auto"/>
                  </w:divBdr>
                </w:div>
              </w:divsChild>
            </w:div>
            <w:div w:id="824317396">
              <w:marLeft w:val="0"/>
              <w:marRight w:val="0"/>
              <w:marTop w:val="0"/>
              <w:marBottom w:val="0"/>
              <w:divBdr>
                <w:top w:val="none" w:sz="0" w:space="0" w:color="auto"/>
                <w:left w:val="none" w:sz="0" w:space="0" w:color="auto"/>
                <w:bottom w:val="none" w:sz="0" w:space="0" w:color="auto"/>
                <w:right w:val="none" w:sz="0" w:space="0" w:color="auto"/>
              </w:divBdr>
              <w:divsChild>
                <w:div w:id="1254511419">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1872996">
      <w:marLeft w:val="480"/>
      <w:marRight w:val="0"/>
      <w:marTop w:val="0"/>
      <w:marBottom w:val="0"/>
      <w:divBdr>
        <w:top w:val="none" w:sz="0" w:space="0" w:color="auto"/>
        <w:left w:val="none" w:sz="0" w:space="0" w:color="auto"/>
        <w:bottom w:val="none" w:sz="0" w:space="0" w:color="auto"/>
        <w:right w:val="none" w:sz="0" w:space="0" w:color="auto"/>
      </w:divBdr>
    </w:div>
    <w:div w:id="139274310">
      <w:marLeft w:val="480"/>
      <w:marRight w:val="0"/>
      <w:marTop w:val="0"/>
      <w:marBottom w:val="0"/>
      <w:divBdr>
        <w:top w:val="none" w:sz="0" w:space="0" w:color="auto"/>
        <w:left w:val="none" w:sz="0" w:space="0" w:color="auto"/>
        <w:bottom w:val="none" w:sz="0" w:space="0" w:color="auto"/>
        <w:right w:val="none" w:sz="0" w:space="0" w:color="auto"/>
      </w:divBdr>
    </w:div>
    <w:div w:id="145827761">
      <w:marLeft w:val="480"/>
      <w:marRight w:val="0"/>
      <w:marTop w:val="0"/>
      <w:marBottom w:val="0"/>
      <w:divBdr>
        <w:top w:val="none" w:sz="0" w:space="0" w:color="auto"/>
        <w:left w:val="none" w:sz="0" w:space="0" w:color="auto"/>
        <w:bottom w:val="none" w:sz="0" w:space="0" w:color="auto"/>
        <w:right w:val="none" w:sz="0" w:space="0" w:color="auto"/>
      </w:divBdr>
    </w:div>
    <w:div w:id="155926274">
      <w:bodyDiv w:val="1"/>
      <w:marLeft w:val="0"/>
      <w:marRight w:val="0"/>
      <w:marTop w:val="0"/>
      <w:marBottom w:val="0"/>
      <w:divBdr>
        <w:top w:val="none" w:sz="0" w:space="0" w:color="auto"/>
        <w:left w:val="none" w:sz="0" w:space="0" w:color="auto"/>
        <w:bottom w:val="none" w:sz="0" w:space="0" w:color="auto"/>
        <w:right w:val="none" w:sz="0" w:space="0" w:color="auto"/>
      </w:divBdr>
    </w:div>
    <w:div w:id="173106898">
      <w:marLeft w:val="480"/>
      <w:marRight w:val="0"/>
      <w:marTop w:val="0"/>
      <w:marBottom w:val="0"/>
      <w:divBdr>
        <w:top w:val="none" w:sz="0" w:space="0" w:color="auto"/>
        <w:left w:val="none" w:sz="0" w:space="0" w:color="auto"/>
        <w:bottom w:val="none" w:sz="0" w:space="0" w:color="auto"/>
        <w:right w:val="none" w:sz="0" w:space="0" w:color="auto"/>
      </w:divBdr>
    </w:div>
    <w:div w:id="184683867">
      <w:marLeft w:val="480"/>
      <w:marRight w:val="0"/>
      <w:marTop w:val="0"/>
      <w:marBottom w:val="0"/>
      <w:divBdr>
        <w:top w:val="none" w:sz="0" w:space="0" w:color="auto"/>
        <w:left w:val="none" w:sz="0" w:space="0" w:color="auto"/>
        <w:bottom w:val="none" w:sz="0" w:space="0" w:color="auto"/>
        <w:right w:val="none" w:sz="0" w:space="0" w:color="auto"/>
      </w:divBdr>
    </w:div>
    <w:div w:id="225843095">
      <w:marLeft w:val="480"/>
      <w:marRight w:val="0"/>
      <w:marTop w:val="0"/>
      <w:marBottom w:val="0"/>
      <w:divBdr>
        <w:top w:val="none" w:sz="0" w:space="0" w:color="auto"/>
        <w:left w:val="none" w:sz="0" w:space="0" w:color="auto"/>
        <w:bottom w:val="none" w:sz="0" w:space="0" w:color="auto"/>
        <w:right w:val="none" w:sz="0" w:space="0" w:color="auto"/>
      </w:divBdr>
    </w:div>
    <w:div w:id="232786891">
      <w:marLeft w:val="480"/>
      <w:marRight w:val="0"/>
      <w:marTop w:val="0"/>
      <w:marBottom w:val="0"/>
      <w:divBdr>
        <w:top w:val="none" w:sz="0" w:space="0" w:color="auto"/>
        <w:left w:val="none" w:sz="0" w:space="0" w:color="auto"/>
        <w:bottom w:val="none" w:sz="0" w:space="0" w:color="auto"/>
        <w:right w:val="none" w:sz="0" w:space="0" w:color="auto"/>
      </w:divBdr>
    </w:div>
    <w:div w:id="237710058">
      <w:marLeft w:val="480"/>
      <w:marRight w:val="0"/>
      <w:marTop w:val="0"/>
      <w:marBottom w:val="0"/>
      <w:divBdr>
        <w:top w:val="none" w:sz="0" w:space="0" w:color="auto"/>
        <w:left w:val="none" w:sz="0" w:space="0" w:color="auto"/>
        <w:bottom w:val="none" w:sz="0" w:space="0" w:color="auto"/>
        <w:right w:val="none" w:sz="0" w:space="0" w:color="auto"/>
      </w:divBdr>
    </w:div>
    <w:div w:id="249698868">
      <w:marLeft w:val="480"/>
      <w:marRight w:val="0"/>
      <w:marTop w:val="0"/>
      <w:marBottom w:val="0"/>
      <w:divBdr>
        <w:top w:val="none" w:sz="0" w:space="0" w:color="auto"/>
        <w:left w:val="none" w:sz="0" w:space="0" w:color="auto"/>
        <w:bottom w:val="none" w:sz="0" w:space="0" w:color="auto"/>
        <w:right w:val="none" w:sz="0" w:space="0" w:color="auto"/>
      </w:divBdr>
    </w:div>
    <w:div w:id="263152661">
      <w:marLeft w:val="480"/>
      <w:marRight w:val="0"/>
      <w:marTop w:val="0"/>
      <w:marBottom w:val="0"/>
      <w:divBdr>
        <w:top w:val="none" w:sz="0" w:space="0" w:color="auto"/>
        <w:left w:val="none" w:sz="0" w:space="0" w:color="auto"/>
        <w:bottom w:val="none" w:sz="0" w:space="0" w:color="auto"/>
        <w:right w:val="none" w:sz="0" w:space="0" w:color="auto"/>
      </w:divBdr>
    </w:div>
    <w:div w:id="267197705">
      <w:marLeft w:val="480"/>
      <w:marRight w:val="0"/>
      <w:marTop w:val="0"/>
      <w:marBottom w:val="0"/>
      <w:divBdr>
        <w:top w:val="none" w:sz="0" w:space="0" w:color="auto"/>
        <w:left w:val="none" w:sz="0" w:space="0" w:color="auto"/>
        <w:bottom w:val="none" w:sz="0" w:space="0" w:color="auto"/>
        <w:right w:val="none" w:sz="0" w:space="0" w:color="auto"/>
      </w:divBdr>
    </w:div>
    <w:div w:id="272179109">
      <w:bodyDiv w:val="1"/>
      <w:marLeft w:val="0"/>
      <w:marRight w:val="0"/>
      <w:marTop w:val="0"/>
      <w:marBottom w:val="0"/>
      <w:divBdr>
        <w:top w:val="none" w:sz="0" w:space="0" w:color="auto"/>
        <w:left w:val="none" w:sz="0" w:space="0" w:color="auto"/>
        <w:bottom w:val="none" w:sz="0" w:space="0" w:color="auto"/>
        <w:right w:val="none" w:sz="0" w:space="0" w:color="auto"/>
      </w:divBdr>
      <w:divsChild>
        <w:div w:id="1693915321">
          <w:marLeft w:val="0"/>
          <w:marRight w:val="0"/>
          <w:marTop w:val="0"/>
          <w:marBottom w:val="0"/>
          <w:divBdr>
            <w:top w:val="none" w:sz="0" w:space="0" w:color="auto"/>
            <w:left w:val="none" w:sz="0" w:space="0" w:color="auto"/>
            <w:bottom w:val="none" w:sz="0" w:space="0" w:color="auto"/>
            <w:right w:val="none" w:sz="0" w:space="0" w:color="auto"/>
          </w:divBdr>
          <w:divsChild>
            <w:div w:id="1174613551">
              <w:marLeft w:val="0"/>
              <w:marRight w:val="0"/>
              <w:marTop w:val="0"/>
              <w:marBottom w:val="0"/>
              <w:divBdr>
                <w:top w:val="none" w:sz="0" w:space="0" w:color="auto"/>
                <w:left w:val="none" w:sz="0" w:space="0" w:color="auto"/>
                <w:bottom w:val="none" w:sz="0" w:space="0" w:color="auto"/>
                <w:right w:val="none" w:sz="0" w:space="0" w:color="auto"/>
              </w:divBdr>
              <w:divsChild>
                <w:div w:id="11537585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79998266">
      <w:marLeft w:val="480"/>
      <w:marRight w:val="0"/>
      <w:marTop w:val="0"/>
      <w:marBottom w:val="0"/>
      <w:divBdr>
        <w:top w:val="none" w:sz="0" w:space="0" w:color="auto"/>
        <w:left w:val="none" w:sz="0" w:space="0" w:color="auto"/>
        <w:bottom w:val="none" w:sz="0" w:space="0" w:color="auto"/>
        <w:right w:val="none" w:sz="0" w:space="0" w:color="auto"/>
      </w:divBdr>
    </w:div>
    <w:div w:id="291832154">
      <w:marLeft w:val="480"/>
      <w:marRight w:val="0"/>
      <w:marTop w:val="0"/>
      <w:marBottom w:val="0"/>
      <w:divBdr>
        <w:top w:val="none" w:sz="0" w:space="0" w:color="auto"/>
        <w:left w:val="none" w:sz="0" w:space="0" w:color="auto"/>
        <w:bottom w:val="none" w:sz="0" w:space="0" w:color="auto"/>
        <w:right w:val="none" w:sz="0" w:space="0" w:color="auto"/>
      </w:divBdr>
    </w:div>
    <w:div w:id="295912435">
      <w:marLeft w:val="480"/>
      <w:marRight w:val="0"/>
      <w:marTop w:val="0"/>
      <w:marBottom w:val="0"/>
      <w:divBdr>
        <w:top w:val="none" w:sz="0" w:space="0" w:color="auto"/>
        <w:left w:val="none" w:sz="0" w:space="0" w:color="auto"/>
        <w:bottom w:val="none" w:sz="0" w:space="0" w:color="auto"/>
        <w:right w:val="none" w:sz="0" w:space="0" w:color="auto"/>
      </w:divBdr>
    </w:div>
    <w:div w:id="302320420">
      <w:marLeft w:val="480"/>
      <w:marRight w:val="0"/>
      <w:marTop w:val="0"/>
      <w:marBottom w:val="0"/>
      <w:divBdr>
        <w:top w:val="none" w:sz="0" w:space="0" w:color="auto"/>
        <w:left w:val="none" w:sz="0" w:space="0" w:color="auto"/>
        <w:bottom w:val="none" w:sz="0" w:space="0" w:color="auto"/>
        <w:right w:val="none" w:sz="0" w:space="0" w:color="auto"/>
      </w:divBdr>
    </w:div>
    <w:div w:id="328290975">
      <w:marLeft w:val="480"/>
      <w:marRight w:val="0"/>
      <w:marTop w:val="0"/>
      <w:marBottom w:val="0"/>
      <w:divBdr>
        <w:top w:val="none" w:sz="0" w:space="0" w:color="auto"/>
        <w:left w:val="none" w:sz="0" w:space="0" w:color="auto"/>
        <w:bottom w:val="none" w:sz="0" w:space="0" w:color="auto"/>
        <w:right w:val="none" w:sz="0" w:space="0" w:color="auto"/>
      </w:divBdr>
    </w:div>
    <w:div w:id="352919382">
      <w:marLeft w:val="480"/>
      <w:marRight w:val="0"/>
      <w:marTop w:val="0"/>
      <w:marBottom w:val="0"/>
      <w:divBdr>
        <w:top w:val="none" w:sz="0" w:space="0" w:color="auto"/>
        <w:left w:val="none" w:sz="0" w:space="0" w:color="auto"/>
        <w:bottom w:val="none" w:sz="0" w:space="0" w:color="auto"/>
        <w:right w:val="none" w:sz="0" w:space="0" w:color="auto"/>
      </w:divBdr>
    </w:div>
    <w:div w:id="357320774">
      <w:marLeft w:val="480"/>
      <w:marRight w:val="0"/>
      <w:marTop w:val="0"/>
      <w:marBottom w:val="0"/>
      <w:divBdr>
        <w:top w:val="none" w:sz="0" w:space="0" w:color="auto"/>
        <w:left w:val="none" w:sz="0" w:space="0" w:color="auto"/>
        <w:bottom w:val="none" w:sz="0" w:space="0" w:color="auto"/>
        <w:right w:val="none" w:sz="0" w:space="0" w:color="auto"/>
      </w:divBdr>
    </w:div>
    <w:div w:id="361715004">
      <w:marLeft w:val="480"/>
      <w:marRight w:val="0"/>
      <w:marTop w:val="0"/>
      <w:marBottom w:val="0"/>
      <w:divBdr>
        <w:top w:val="none" w:sz="0" w:space="0" w:color="auto"/>
        <w:left w:val="none" w:sz="0" w:space="0" w:color="auto"/>
        <w:bottom w:val="none" w:sz="0" w:space="0" w:color="auto"/>
        <w:right w:val="none" w:sz="0" w:space="0" w:color="auto"/>
      </w:divBdr>
    </w:div>
    <w:div w:id="362175775">
      <w:marLeft w:val="480"/>
      <w:marRight w:val="0"/>
      <w:marTop w:val="0"/>
      <w:marBottom w:val="0"/>
      <w:divBdr>
        <w:top w:val="none" w:sz="0" w:space="0" w:color="auto"/>
        <w:left w:val="none" w:sz="0" w:space="0" w:color="auto"/>
        <w:bottom w:val="none" w:sz="0" w:space="0" w:color="auto"/>
        <w:right w:val="none" w:sz="0" w:space="0" w:color="auto"/>
      </w:divBdr>
    </w:div>
    <w:div w:id="369650158">
      <w:marLeft w:val="480"/>
      <w:marRight w:val="0"/>
      <w:marTop w:val="0"/>
      <w:marBottom w:val="0"/>
      <w:divBdr>
        <w:top w:val="none" w:sz="0" w:space="0" w:color="auto"/>
        <w:left w:val="none" w:sz="0" w:space="0" w:color="auto"/>
        <w:bottom w:val="none" w:sz="0" w:space="0" w:color="auto"/>
        <w:right w:val="none" w:sz="0" w:space="0" w:color="auto"/>
      </w:divBdr>
    </w:div>
    <w:div w:id="372265933">
      <w:marLeft w:val="480"/>
      <w:marRight w:val="0"/>
      <w:marTop w:val="0"/>
      <w:marBottom w:val="0"/>
      <w:divBdr>
        <w:top w:val="none" w:sz="0" w:space="0" w:color="auto"/>
        <w:left w:val="none" w:sz="0" w:space="0" w:color="auto"/>
        <w:bottom w:val="none" w:sz="0" w:space="0" w:color="auto"/>
        <w:right w:val="none" w:sz="0" w:space="0" w:color="auto"/>
      </w:divBdr>
    </w:div>
    <w:div w:id="382678898">
      <w:marLeft w:val="480"/>
      <w:marRight w:val="0"/>
      <w:marTop w:val="0"/>
      <w:marBottom w:val="0"/>
      <w:divBdr>
        <w:top w:val="none" w:sz="0" w:space="0" w:color="auto"/>
        <w:left w:val="none" w:sz="0" w:space="0" w:color="auto"/>
        <w:bottom w:val="none" w:sz="0" w:space="0" w:color="auto"/>
        <w:right w:val="none" w:sz="0" w:space="0" w:color="auto"/>
      </w:divBdr>
    </w:div>
    <w:div w:id="388841101">
      <w:marLeft w:val="480"/>
      <w:marRight w:val="0"/>
      <w:marTop w:val="0"/>
      <w:marBottom w:val="0"/>
      <w:divBdr>
        <w:top w:val="none" w:sz="0" w:space="0" w:color="auto"/>
        <w:left w:val="none" w:sz="0" w:space="0" w:color="auto"/>
        <w:bottom w:val="none" w:sz="0" w:space="0" w:color="auto"/>
        <w:right w:val="none" w:sz="0" w:space="0" w:color="auto"/>
      </w:divBdr>
    </w:div>
    <w:div w:id="406389657">
      <w:marLeft w:val="480"/>
      <w:marRight w:val="0"/>
      <w:marTop w:val="0"/>
      <w:marBottom w:val="0"/>
      <w:divBdr>
        <w:top w:val="none" w:sz="0" w:space="0" w:color="auto"/>
        <w:left w:val="none" w:sz="0" w:space="0" w:color="auto"/>
        <w:bottom w:val="none" w:sz="0" w:space="0" w:color="auto"/>
        <w:right w:val="none" w:sz="0" w:space="0" w:color="auto"/>
      </w:divBdr>
    </w:div>
    <w:div w:id="421294954">
      <w:marLeft w:val="480"/>
      <w:marRight w:val="0"/>
      <w:marTop w:val="0"/>
      <w:marBottom w:val="0"/>
      <w:divBdr>
        <w:top w:val="none" w:sz="0" w:space="0" w:color="auto"/>
        <w:left w:val="none" w:sz="0" w:space="0" w:color="auto"/>
        <w:bottom w:val="none" w:sz="0" w:space="0" w:color="auto"/>
        <w:right w:val="none" w:sz="0" w:space="0" w:color="auto"/>
      </w:divBdr>
    </w:div>
    <w:div w:id="422845955">
      <w:marLeft w:val="480"/>
      <w:marRight w:val="0"/>
      <w:marTop w:val="0"/>
      <w:marBottom w:val="0"/>
      <w:divBdr>
        <w:top w:val="none" w:sz="0" w:space="0" w:color="auto"/>
        <w:left w:val="none" w:sz="0" w:space="0" w:color="auto"/>
        <w:bottom w:val="none" w:sz="0" w:space="0" w:color="auto"/>
        <w:right w:val="none" w:sz="0" w:space="0" w:color="auto"/>
      </w:divBdr>
    </w:div>
    <w:div w:id="423114342">
      <w:marLeft w:val="480"/>
      <w:marRight w:val="0"/>
      <w:marTop w:val="0"/>
      <w:marBottom w:val="0"/>
      <w:divBdr>
        <w:top w:val="none" w:sz="0" w:space="0" w:color="auto"/>
        <w:left w:val="none" w:sz="0" w:space="0" w:color="auto"/>
        <w:bottom w:val="none" w:sz="0" w:space="0" w:color="auto"/>
        <w:right w:val="none" w:sz="0" w:space="0" w:color="auto"/>
      </w:divBdr>
    </w:div>
    <w:div w:id="440951622">
      <w:marLeft w:val="480"/>
      <w:marRight w:val="0"/>
      <w:marTop w:val="0"/>
      <w:marBottom w:val="0"/>
      <w:divBdr>
        <w:top w:val="none" w:sz="0" w:space="0" w:color="auto"/>
        <w:left w:val="none" w:sz="0" w:space="0" w:color="auto"/>
        <w:bottom w:val="none" w:sz="0" w:space="0" w:color="auto"/>
        <w:right w:val="none" w:sz="0" w:space="0" w:color="auto"/>
      </w:divBdr>
    </w:div>
    <w:div w:id="444689017">
      <w:marLeft w:val="480"/>
      <w:marRight w:val="0"/>
      <w:marTop w:val="0"/>
      <w:marBottom w:val="0"/>
      <w:divBdr>
        <w:top w:val="none" w:sz="0" w:space="0" w:color="auto"/>
        <w:left w:val="none" w:sz="0" w:space="0" w:color="auto"/>
        <w:bottom w:val="none" w:sz="0" w:space="0" w:color="auto"/>
        <w:right w:val="none" w:sz="0" w:space="0" w:color="auto"/>
      </w:divBdr>
    </w:div>
    <w:div w:id="466360333">
      <w:marLeft w:val="480"/>
      <w:marRight w:val="0"/>
      <w:marTop w:val="0"/>
      <w:marBottom w:val="0"/>
      <w:divBdr>
        <w:top w:val="none" w:sz="0" w:space="0" w:color="auto"/>
        <w:left w:val="none" w:sz="0" w:space="0" w:color="auto"/>
        <w:bottom w:val="none" w:sz="0" w:space="0" w:color="auto"/>
        <w:right w:val="none" w:sz="0" w:space="0" w:color="auto"/>
      </w:divBdr>
    </w:div>
    <w:div w:id="487944151">
      <w:marLeft w:val="480"/>
      <w:marRight w:val="0"/>
      <w:marTop w:val="0"/>
      <w:marBottom w:val="0"/>
      <w:divBdr>
        <w:top w:val="none" w:sz="0" w:space="0" w:color="auto"/>
        <w:left w:val="none" w:sz="0" w:space="0" w:color="auto"/>
        <w:bottom w:val="none" w:sz="0" w:space="0" w:color="auto"/>
        <w:right w:val="none" w:sz="0" w:space="0" w:color="auto"/>
      </w:divBdr>
    </w:div>
    <w:div w:id="494538883">
      <w:marLeft w:val="480"/>
      <w:marRight w:val="0"/>
      <w:marTop w:val="0"/>
      <w:marBottom w:val="0"/>
      <w:divBdr>
        <w:top w:val="none" w:sz="0" w:space="0" w:color="auto"/>
        <w:left w:val="none" w:sz="0" w:space="0" w:color="auto"/>
        <w:bottom w:val="none" w:sz="0" w:space="0" w:color="auto"/>
        <w:right w:val="none" w:sz="0" w:space="0" w:color="auto"/>
      </w:divBdr>
    </w:div>
    <w:div w:id="505175593">
      <w:marLeft w:val="480"/>
      <w:marRight w:val="0"/>
      <w:marTop w:val="0"/>
      <w:marBottom w:val="0"/>
      <w:divBdr>
        <w:top w:val="none" w:sz="0" w:space="0" w:color="auto"/>
        <w:left w:val="none" w:sz="0" w:space="0" w:color="auto"/>
        <w:bottom w:val="none" w:sz="0" w:space="0" w:color="auto"/>
        <w:right w:val="none" w:sz="0" w:space="0" w:color="auto"/>
      </w:divBdr>
    </w:div>
    <w:div w:id="509301450">
      <w:marLeft w:val="480"/>
      <w:marRight w:val="0"/>
      <w:marTop w:val="0"/>
      <w:marBottom w:val="0"/>
      <w:divBdr>
        <w:top w:val="none" w:sz="0" w:space="0" w:color="auto"/>
        <w:left w:val="none" w:sz="0" w:space="0" w:color="auto"/>
        <w:bottom w:val="none" w:sz="0" w:space="0" w:color="auto"/>
        <w:right w:val="none" w:sz="0" w:space="0" w:color="auto"/>
      </w:divBdr>
    </w:div>
    <w:div w:id="544949990">
      <w:marLeft w:val="480"/>
      <w:marRight w:val="0"/>
      <w:marTop w:val="0"/>
      <w:marBottom w:val="0"/>
      <w:divBdr>
        <w:top w:val="none" w:sz="0" w:space="0" w:color="auto"/>
        <w:left w:val="none" w:sz="0" w:space="0" w:color="auto"/>
        <w:bottom w:val="none" w:sz="0" w:space="0" w:color="auto"/>
        <w:right w:val="none" w:sz="0" w:space="0" w:color="auto"/>
      </w:divBdr>
    </w:div>
    <w:div w:id="585041595">
      <w:marLeft w:val="480"/>
      <w:marRight w:val="0"/>
      <w:marTop w:val="0"/>
      <w:marBottom w:val="0"/>
      <w:divBdr>
        <w:top w:val="none" w:sz="0" w:space="0" w:color="auto"/>
        <w:left w:val="none" w:sz="0" w:space="0" w:color="auto"/>
        <w:bottom w:val="none" w:sz="0" w:space="0" w:color="auto"/>
        <w:right w:val="none" w:sz="0" w:space="0" w:color="auto"/>
      </w:divBdr>
    </w:div>
    <w:div w:id="595943933">
      <w:marLeft w:val="480"/>
      <w:marRight w:val="0"/>
      <w:marTop w:val="0"/>
      <w:marBottom w:val="0"/>
      <w:divBdr>
        <w:top w:val="none" w:sz="0" w:space="0" w:color="auto"/>
        <w:left w:val="none" w:sz="0" w:space="0" w:color="auto"/>
        <w:bottom w:val="none" w:sz="0" w:space="0" w:color="auto"/>
        <w:right w:val="none" w:sz="0" w:space="0" w:color="auto"/>
      </w:divBdr>
    </w:div>
    <w:div w:id="599606812">
      <w:marLeft w:val="480"/>
      <w:marRight w:val="0"/>
      <w:marTop w:val="0"/>
      <w:marBottom w:val="0"/>
      <w:divBdr>
        <w:top w:val="none" w:sz="0" w:space="0" w:color="auto"/>
        <w:left w:val="none" w:sz="0" w:space="0" w:color="auto"/>
        <w:bottom w:val="none" w:sz="0" w:space="0" w:color="auto"/>
        <w:right w:val="none" w:sz="0" w:space="0" w:color="auto"/>
      </w:divBdr>
    </w:div>
    <w:div w:id="633491507">
      <w:marLeft w:val="480"/>
      <w:marRight w:val="0"/>
      <w:marTop w:val="0"/>
      <w:marBottom w:val="0"/>
      <w:divBdr>
        <w:top w:val="none" w:sz="0" w:space="0" w:color="auto"/>
        <w:left w:val="none" w:sz="0" w:space="0" w:color="auto"/>
        <w:bottom w:val="none" w:sz="0" w:space="0" w:color="auto"/>
        <w:right w:val="none" w:sz="0" w:space="0" w:color="auto"/>
      </w:divBdr>
    </w:div>
    <w:div w:id="633868599">
      <w:marLeft w:val="480"/>
      <w:marRight w:val="0"/>
      <w:marTop w:val="0"/>
      <w:marBottom w:val="0"/>
      <w:divBdr>
        <w:top w:val="none" w:sz="0" w:space="0" w:color="auto"/>
        <w:left w:val="none" w:sz="0" w:space="0" w:color="auto"/>
        <w:bottom w:val="none" w:sz="0" w:space="0" w:color="auto"/>
        <w:right w:val="none" w:sz="0" w:space="0" w:color="auto"/>
      </w:divBdr>
    </w:div>
    <w:div w:id="641618234">
      <w:marLeft w:val="480"/>
      <w:marRight w:val="0"/>
      <w:marTop w:val="0"/>
      <w:marBottom w:val="0"/>
      <w:divBdr>
        <w:top w:val="none" w:sz="0" w:space="0" w:color="auto"/>
        <w:left w:val="none" w:sz="0" w:space="0" w:color="auto"/>
        <w:bottom w:val="none" w:sz="0" w:space="0" w:color="auto"/>
        <w:right w:val="none" w:sz="0" w:space="0" w:color="auto"/>
      </w:divBdr>
    </w:div>
    <w:div w:id="650599971">
      <w:marLeft w:val="480"/>
      <w:marRight w:val="0"/>
      <w:marTop w:val="0"/>
      <w:marBottom w:val="0"/>
      <w:divBdr>
        <w:top w:val="none" w:sz="0" w:space="0" w:color="auto"/>
        <w:left w:val="none" w:sz="0" w:space="0" w:color="auto"/>
        <w:bottom w:val="none" w:sz="0" w:space="0" w:color="auto"/>
        <w:right w:val="none" w:sz="0" w:space="0" w:color="auto"/>
      </w:divBdr>
    </w:div>
    <w:div w:id="656805674">
      <w:marLeft w:val="480"/>
      <w:marRight w:val="0"/>
      <w:marTop w:val="0"/>
      <w:marBottom w:val="0"/>
      <w:divBdr>
        <w:top w:val="none" w:sz="0" w:space="0" w:color="auto"/>
        <w:left w:val="none" w:sz="0" w:space="0" w:color="auto"/>
        <w:bottom w:val="none" w:sz="0" w:space="0" w:color="auto"/>
        <w:right w:val="none" w:sz="0" w:space="0" w:color="auto"/>
      </w:divBdr>
    </w:div>
    <w:div w:id="662511556">
      <w:marLeft w:val="480"/>
      <w:marRight w:val="0"/>
      <w:marTop w:val="0"/>
      <w:marBottom w:val="0"/>
      <w:divBdr>
        <w:top w:val="none" w:sz="0" w:space="0" w:color="auto"/>
        <w:left w:val="none" w:sz="0" w:space="0" w:color="auto"/>
        <w:bottom w:val="none" w:sz="0" w:space="0" w:color="auto"/>
        <w:right w:val="none" w:sz="0" w:space="0" w:color="auto"/>
      </w:divBdr>
    </w:div>
    <w:div w:id="681277381">
      <w:marLeft w:val="480"/>
      <w:marRight w:val="0"/>
      <w:marTop w:val="0"/>
      <w:marBottom w:val="0"/>
      <w:divBdr>
        <w:top w:val="none" w:sz="0" w:space="0" w:color="auto"/>
        <w:left w:val="none" w:sz="0" w:space="0" w:color="auto"/>
        <w:bottom w:val="none" w:sz="0" w:space="0" w:color="auto"/>
        <w:right w:val="none" w:sz="0" w:space="0" w:color="auto"/>
      </w:divBdr>
    </w:div>
    <w:div w:id="708577623">
      <w:marLeft w:val="480"/>
      <w:marRight w:val="0"/>
      <w:marTop w:val="0"/>
      <w:marBottom w:val="0"/>
      <w:divBdr>
        <w:top w:val="none" w:sz="0" w:space="0" w:color="auto"/>
        <w:left w:val="none" w:sz="0" w:space="0" w:color="auto"/>
        <w:bottom w:val="none" w:sz="0" w:space="0" w:color="auto"/>
        <w:right w:val="none" w:sz="0" w:space="0" w:color="auto"/>
      </w:divBdr>
    </w:div>
    <w:div w:id="709916301">
      <w:marLeft w:val="480"/>
      <w:marRight w:val="0"/>
      <w:marTop w:val="0"/>
      <w:marBottom w:val="0"/>
      <w:divBdr>
        <w:top w:val="none" w:sz="0" w:space="0" w:color="auto"/>
        <w:left w:val="none" w:sz="0" w:space="0" w:color="auto"/>
        <w:bottom w:val="none" w:sz="0" w:space="0" w:color="auto"/>
        <w:right w:val="none" w:sz="0" w:space="0" w:color="auto"/>
      </w:divBdr>
    </w:div>
    <w:div w:id="717554316">
      <w:marLeft w:val="480"/>
      <w:marRight w:val="0"/>
      <w:marTop w:val="0"/>
      <w:marBottom w:val="0"/>
      <w:divBdr>
        <w:top w:val="none" w:sz="0" w:space="0" w:color="auto"/>
        <w:left w:val="none" w:sz="0" w:space="0" w:color="auto"/>
        <w:bottom w:val="none" w:sz="0" w:space="0" w:color="auto"/>
        <w:right w:val="none" w:sz="0" w:space="0" w:color="auto"/>
      </w:divBdr>
    </w:div>
    <w:div w:id="730732766">
      <w:bodyDiv w:val="1"/>
      <w:marLeft w:val="0"/>
      <w:marRight w:val="0"/>
      <w:marTop w:val="0"/>
      <w:marBottom w:val="0"/>
      <w:divBdr>
        <w:top w:val="none" w:sz="0" w:space="0" w:color="auto"/>
        <w:left w:val="none" w:sz="0" w:space="0" w:color="auto"/>
        <w:bottom w:val="none" w:sz="0" w:space="0" w:color="auto"/>
        <w:right w:val="none" w:sz="0" w:space="0" w:color="auto"/>
      </w:divBdr>
    </w:div>
    <w:div w:id="738089061">
      <w:marLeft w:val="480"/>
      <w:marRight w:val="0"/>
      <w:marTop w:val="0"/>
      <w:marBottom w:val="0"/>
      <w:divBdr>
        <w:top w:val="none" w:sz="0" w:space="0" w:color="auto"/>
        <w:left w:val="none" w:sz="0" w:space="0" w:color="auto"/>
        <w:bottom w:val="none" w:sz="0" w:space="0" w:color="auto"/>
        <w:right w:val="none" w:sz="0" w:space="0" w:color="auto"/>
      </w:divBdr>
    </w:div>
    <w:div w:id="740179229">
      <w:marLeft w:val="480"/>
      <w:marRight w:val="0"/>
      <w:marTop w:val="0"/>
      <w:marBottom w:val="0"/>
      <w:divBdr>
        <w:top w:val="none" w:sz="0" w:space="0" w:color="auto"/>
        <w:left w:val="none" w:sz="0" w:space="0" w:color="auto"/>
        <w:bottom w:val="none" w:sz="0" w:space="0" w:color="auto"/>
        <w:right w:val="none" w:sz="0" w:space="0" w:color="auto"/>
      </w:divBdr>
    </w:div>
    <w:div w:id="743455180">
      <w:marLeft w:val="480"/>
      <w:marRight w:val="0"/>
      <w:marTop w:val="0"/>
      <w:marBottom w:val="0"/>
      <w:divBdr>
        <w:top w:val="none" w:sz="0" w:space="0" w:color="auto"/>
        <w:left w:val="none" w:sz="0" w:space="0" w:color="auto"/>
        <w:bottom w:val="none" w:sz="0" w:space="0" w:color="auto"/>
        <w:right w:val="none" w:sz="0" w:space="0" w:color="auto"/>
      </w:divBdr>
    </w:div>
    <w:div w:id="748429007">
      <w:marLeft w:val="480"/>
      <w:marRight w:val="0"/>
      <w:marTop w:val="0"/>
      <w:marBottom w:val="0"/>
      <w:divBdr>
        <w:top w:val="none" w:sz="0" w:space="0" w:color="auto"/>
        <w:left w:val="none" w:sz="0" w:space="0" w:color="auto"/>
        <w:bottom w:val="none" w:sz="0" w:space="0" w:color="auto"/>
        <w:right w:val="none" w:sz="0" w:space="0" w:color="auto"/>
      </w:divBdr>
    </w:div>
    <w:div w:id="754866218">
      <w:marLeft w:val="480"/>
      <w:marRight w:val="0"/>
      <w:marTop w:val="0"/>
      <w:marBottom w:val="0"/>
      <w:divBdr>
        <w:top w:val="none" w:sz="0" w:space="0" w:color="auto"/>
        <w:left w:val="none" w:sz="0" w:space="0" w:color="auto"/>
        <w:bottom w:val="none" w:sz="0" w:space="0" w:color="auto"/>
        <w:right w:val="none" w:sz="0" w:space="0" w:color="auto"/>
      </w:divBdr>
    </w:div>
    <w:div w:id="758989008">
      <w:marLeft w:val="480"/>
      <w:marRight w:val="0"/>
      <w:marTop w:val="0"/>
      <w:marBottom w:val="0"/>
      <w:divBdr>
        <w:top w:val="none" w:sz="0" w:space="0" w:color="auto"/>
        <w:left w:val="none" w:sz="0" w:space="0" w:color="auto"/>
        <w:bottom w:val="none" w:sz="0" w:space="0" w:color="auto"/>
        <w:right w:val="none" w:sz="0" w:space="0" w:color="auto"/>
      </w:divBdr>
    </w:div>
    <w:div w:id="762922414">
      <w:marLeft w:val="480"/>
      <w:marRight w:val="0"/>
      <w:marTop w:val="0"/>
      <w:marBottom w:val="0"/>
      <w:divBdr>
        <w:top w:val="none" w:sz="0" w:space="0" w:color="auto"/>
        <w:left w:val="none" w:sz="0" w:space="0" w:color="auto"/>
        <w:bottom w:val="none" w:sz="0" w:space="0" w:color="auto"/>
        <w:right w:val="none" w:sz="0" w:space="0" w:color="auto"/>
      </w:divBdr>
    </w:div>
    <w:div w:id="765224562">
      <w:marLeft w:val="480"/>
      <w:marRight w:val="0"/>
      <w:marTop w:val="0"/>
      <w:marBottom w:val="0"/>
      <w:divBdr>
        <w:top w:val="none" w:sz="0" w:space="0" w:color="auto"/>
        <w:left w:val="none" w:sz="0" w:space="0" w:color="auto"/>
        <w:bottom w:val="none" w:sz="0" w:space="0" w:color="auto"/>
        <w:right w:val="none" w:sz="0" w:space="0" w:color="auto"/>
      </w:divBdr>
    </w:div>
    <w:div w:id="769352703">
      <w:bodyDiv w:val="1"/>
      <w:marLeft w:val="0"/>
      <w:marRight w:val="0"/>
      <w:marTop w:val="0"/>
      <w:marBottom w:val="0"/>
      <w:divBdr>
        <w:top w:val="none" w:sz="0" w:space="0" w:color="auto"/>
        <w:left w:val="none" w:sz="0" w:space="0" w:color="auto"/>
        <w:bottom w:val="none" w:sz="0" w:space="0" w:color="auto"/>
        <w:right w:val="none" w:sz="0" w:space="0" w:color="auto"/>
      </w:divBdr>
    </w:div>
    <w:div w:id="775292572">
      <w:marLeft w:val="480"/>
      <w:marRight w:val="0"/>
      <w:marTop w:val="0"/>
      <w:marBottom w:val="0"/>
      <w:divBdr>
        <w:top w:val="none" w:sz="0" w:space="0" w:color="auto"/>
        <w:left w:val="none" w:sz="0" w:space="0" w:color="auto"/>
        <w:bottom w:val="none" w:sz="0" w:space="0" w:color="auto"/>
        <w:right w:val="none" w:sz="0" w:space="0" w:color="auto"/>
      </w:divBdr>
    </w:div>
    <w:div w:id="796874845">
      <w:marLeft w:val="480"/>
      <w:marRight w:val="0"/>
      <w:marTop w:val="0"/>
      <w:marBottom w:val="0"/>
      <w:divBdr>
        <w:top w:val="none" w:sz="0" w:space="0" w:color="auto"/>
        <w:left w:val="none" w:sz="0" w:space="0" w:color="auto"/>
        <w:bottom w:val="none" w:sz="0" w:space="0" w:color="auto"/>
        <w:right w:val="none" w:sz="0" w:space="0" w:color="auto"/>
      </w:divBdr>
    </w:div>
    <w:div w:id="798836261">
      <w:marLeft w:val="480"/>
      <w:marRight w:val="0"/>
      <w:marTop w:val="0"/>
      <w:marBottom w:val="0"/>
      <w:divBdr>
        <w:top w:val="none" w:sz="0" w:space="0" w:color="auto"/>
        <w:left w:val="none" w:sz="0" w:space="0" w:color="auto"/>
        <w:bottom w:val="none" w:sz="0" w:space="0" w:color="auto"/>
        <w:right w:val="none" w:sz="0" w:space="0" w:color="auto"/>
      </w:divBdr>
    </w:div>
    <w:div w:id="811295134">
      <w:marLeft w:val="480"/>
      <w:marRight w:val="0"/>
      <w:marTop w:val="0"/>
      <w:marBottom w:val="0"/>
      <w:divBdr>
        <w:top w:val="none" w:sz="0" w:space="0" w:color="auto"/>
        <w:left w:val="none" w:sz="0" w:space="0" w:color="auto"/>
        <w:bottom w:val="none" w:sz="0" w:space="0" w:color="auto"/>
        <w:right w:val="none" w:sz="0" w:space="0" w:color="auto"/>
      </w:divBdr>
    </w:div>
    <w:div w:id="821193094">
      <w:marLeft w:val="480"/>
      <w:marRight w:val="0"/>
      <w:marTop w:val="0"/>
      <w:marBottom w:val="0"/>
      <w:divBdr>
        <w:top w:val="none" w:sz="0" w:space="0" w:color="auto"/>
        <w:left w:val="none" w:sz="0" w:space="0" w:color="auto"/>
        <w:bottom w:val="none" w:sz="0" w:space="0" w:color="auto"/>
        <w:right w:val="none" w:sz="0" w:space="0" w:color="auto"/>
      </w:divBdr>
    </w:div>
    <w:div w:id="830871436">
      <w:marLeft w:val="480"/>
      <w:marRight w:val="0"/>
      <w:marTop w:val="0"/>
      <w:marBottom w:val="0"/>
      <w:divBdr>
        <w:top w:val="none" w:sz="0" w:space="0" w:color="auto"/>
        <w:left w:val="none" w:sz="0" w:space="0" w:color="auto"/>
        <w:bottom w:val="none" w:sz="0" w:space="0" w:color="auto"/>
        <w:right w:val="none" w:sz="0" w:space="0" w:color="auto"/>
      </w:divBdr>
    </w:div>
    <w:div w:id="848981082">
      <w:marLeft w:val="480"/>
      <w:marRight w:val="0"/>
      <w:marTop w:val="0"/>
      <w:marBottom w:val="0"/>
      <w:divBdr>
        <w:top w:val="none" w:sz="0" w:space="0" w:color="auto"/>
        <w:left w:val="none" w:sz="0" w:space="0" w:color="auto"/>
        <w:bottom w:val="none" w:sz="0" w:space="0" w:color="auto"/>
        <w:right w:val="none" w:sz="0" w:space="0" w:color="auto"/>
      </w:divBdr>
    </w:div>
    <w:div w:id="866413114">
      <w:marLeft w:val="480"/>
      <w:marRight w:val="0"/>
      <w:marTop w:val="0"/>
      <w:marBottom w:val="0"/>
      <w:divBdr>
        <w:top w:val="none" w:sz="0" w:space="0" w:color="auto"/>
        <w:left w:val="none" w:sz="0" w:space="0" w:color="auto"/>
        <w:bottom w:val="none" w:sz="0" w:space="0" w:color="auto"/>
        <w:right w:val="none" w:sz="0" w:space="0" w:color="auto"/>
      </w:divBdr>
    </w:div>
    <w:div w:id="878930630">
      <w:marLeft w:val="480"/>
      <w:marRight w:val="0"/>
      <w:marTop w:val="0"/>
      <w:marBottom w:val="0"/>
      <w:divBdr>
        <w:top w:val="none" w:sz="0" w:space="0" w:color="auto"/>
        <w:left w:val="none" w:sz="0" w:space="0" w:color="auto"/>
        <w:bottom w:val="none" w:sz="0" w:space="0" w:color="auto"/>
        <w:right w:val="none" w:sz="0" w:space="0" w:color="auto"/>
      </w:divBdr>
    </w:div>
    <w:div w:id="890962351">
      <w:bodyDiv w:val="1"/>
      <w:marLeft w:val="0"/>
      <w:marRight w:val="0"/>
      <w:marTop w:val="0"/>
      <w:marBottom w:val="0"/>
      <w:divBdr>
        <w:top w:val="none" w:sz="0" w:space="0" w:color="auto"/>
        <w:left w:val="none" w:sz="0" w:space="0" w:color="auto"/>
        <w:bottom w:val="none" w:sz="0" w:space="0" w:color="auto"/>
        <w:right w:val="none" w:sz="0" w:space="0" w:color="auto"/>
      </w:divBdr>
    </w:div>
    <w:div w:id="892890813">
      <w:marLeft w:val="480"/>
      <w:marRight w:val="0"/>
      <w:marTop w:val="0"/>
      <w:marBottom w:val="0"/>
      <w:divBdr>
        <w:top w:val="none" w:sz="0" w:space="0" w:color="auto"/>
        <w:left w:val="none" w:sz="0" w:space="0" w:color="auto"/>
        <w:bottom w:val="none" w:sz="0" w:space="0" w:color="auto"/>
        <w:right w:val="none" w:sz="0" w:space="0" w:color="auto"/>
      </w:divBdr>
    </w:div>
    <w:div w:id="948201008">
      <w:marLeft w:val="480"/>
      <w:marRight w:val="0"/>
      <w:marTop w:val="0"/>
      <w:marBottom w:val="0"/>
      <w:divBdr>
        <w:top w:val="none" w:sz="0" w:space="0" w:color="auto"/>
        <w:left w:val="none" w:sz="0" w:space="0" w:color="auto"/>
        <w:bottom w:val="none" w:sz="0" w:space="0" w:color="auto"/>
        <w:right w:val="none" w:sz="0" w:space="0" w:color="auto"/>
      </w:divBdr>
    </w:div>
    <w:div w:id="952983919">
      <w:marLeft w:val="480"/>
      <w:marRight w:val="0"/>
      <w:marTop w:val="0"/>
      <w:marBottom w:val="0"/>
      <w:divBdr>
        <w:top w:val="none" w:sz="0" w:space="0" w:color="auto"/>
        <w:left w:val="none" w:sz="0" w:space="0" w:color="auto"/>
        <w:bottom w:val="none" w:sz="0" w:space="0" w:color="auto"/>
        <w:right w:val="none" w:sz="0" w:space="0" w:color="auto"/>
      </w:divBdr>
    </w:div>
    <w:div w:id="964697983">
      <w:marLeft w:val="480"/>
      <w:marRight w:val="0"/>
      <w:marTop w:val="0"/>
      <w:marBottom w:val="0"/>
      <w:divBdr>
        <w:top w:val="none" w:sz="0" w:space="0" w:color="auto"/>
        <w:left w:val="none" w:sz="0" w:space="0" w:color="auto"/>
        <w:bottom w:val="none" w:sz="0" w:space="0" w:color="auto"/>
        <w:right w:val="none" w:sz="0" w:space="0" w:color="auto"/>
      </w:divBdr>
    </w:div>
    <w:div w:id="985359729">
      <w:marLeft w:val="480"/>
      <w:marRight w:val="0"/>
      <w:marTop w:val="0"/>
      <w:marBottom w:val="0"/>
      <w:divBdr>
        <w:top w:val="none" w:sz="0" w:space="0" w:color="auto"/>
        <w:left w:val="none" w:sz="0" w:space="0" w:color="auto"/>
        <w:bottom w:val="none" w:sz="0" w:space="0" w:color="auto"/>
        <w:right w:val="none" w:sz="0" w:space="0" w:color="auto"/>
      </w:divBdr>
    </w:div>
    <w:div w:id="1001474091">
      <w:marLeft w:val="480"/>
      <w:marRight w:val="0"/>
      <w:marTop w:val="0"/>
      <w:marBottom w:val="0"/>
      <w:divBdr>
        <w:top w:val="none" w:sz="0" w:space="0" w:color="auto"/>
        <w:left w:val="none" w:sz="0" w:space="0" w:color="auto"/>
        <w:bottom w:val="none" w:sz="0" w:space="0" w:color="auto"/>
        <w:right w:val="none" w:sz="0" w:space="0" w:color="auto"/>
      </w:divBdr>
    </w:div>
    <w:div w:id="1004091863">
      <w:marLeft w:val="480"/>
      <w:marRight w:val="0"/>
      <w:marTop w:val="0"/>
      <w:marBottom w:val="0"/>
      <w:divBdr>
        <w:top w:val="none" w:sz="0" w:space="0" w:color="auto"/>
        <w:left w:val="none" w:sz="0" w:space="0" w:color="auto"/>
        <w:bottom w:val="none" w:sz="0" w:space="0" w:color="auto"/>
        <w:right w:val="none" w:sz="0" w:space="0" w:color="auto"/>
      </w:divBdr>
    </w:div>
    <w:div w:id="1024939758">
      <w:marLeft w:val="480"/>
      <w:marRight w:val="0"/>
      <w:marTop w:val="0"/>
      <w:marBottom w:val="0"/>
      <w:divBdr>
        <w:top w:val="none" w:sz="0" w:space="0" w:color="auto"/>
        <w:left w:val="none" w:sz="0" w:space="0" w:color="auto"/>
        <w:bottom w:val="none" w:sz="0" w:space="0" w:color="auto"/>
        <w:right w:val="none" w:sz="0" w:space="0" w:color="auto"/>
      </w:divBdr>
    </w:div>
    <w:div w:id="1044989379">
      <w:marLeft w:val="480"/>
      <w:marRight w:val="0"/>
      <w:marTop w:val="0"/>
      <w:marBottom w:val="0"/>
      <w:divBdr>
        <w:top w:val="none" w:sz="0" w:space="0" w:color="auto"/>
        <w:left w:val="none" w:sz="0" w:space="0" w:color="auto"/>
        <w:bottom w:val="none" w:sz="0" w:space="0" w:color="auto"/>
        <w:right w:val="none" w:sz="0" w:space="0" w:color="auto"/>
      </w:divBdr>
    </w:div>
    <w:div w:id="1067343593">
      <w:marLeft w:val="480"/>
      <w:marRight w:val="0"/>
      <w:marTop w:val="0"/>
      <w:marBottom w:val="0"/>
      <w:divBdr>
        <w:top w:val="none" w:sz="0" w:space="0" w:color="auto"/>
        <w:left w:val="none" w:sz="0" w:space="0" w:color="auto"/>
        <w:bottom w:val="none" w:sz="0" w:space="0" w:color="auto"/>
        <w:right w:val="none" w:sz="0" w:space="0" w:color="auto"/>
      </w:divBdr>
    </w:div>
    <w:div w:id="1093358587">
      <w:bodyDiv w:val="1"/>
      <w:marLeft w:val="0"/>
      <w:marRight w:val="0"/>
      <w:marTop w:val="0"/>
      <w:marBottom w:val="0"/>
      <w:divBdr>
        <w:top w:val="none" w:sz="0" w:space="0" w:color="auto"/>
        <w:left w:val="none" w:sz="0" w:space="0" w:color="auto"/>
        <w:bottom w:val="none" w:sz="0" w:space="0" w:color="auto"/>
        <w:right w:val="none" w:sz="0" w:space="0" w:color="auto"/>
      </w:divBdr>
      <w:divsChild>
        <w:div w:id="116533643">
          <w:marLeft w:val="0"/>
          <w:marRight w:val="0"/>
          <w:marTop w:val="0"/>
          <w:marBottom w:val="0"/>
          <w:divBdr>
            <w:top w:val="none" w:sz="0" w:space="0" w:color="auto"/>
            <w:left w:val="none" w:sz="0" w:space="0" w:color="auto"/>
            <w:bottom w:val="none" w:sz="0" w:space="0" w:color="auto"/>
            <w:right w:val="none" w:sz="0" w:space="0" w:color="auto"/>
          </w:divBdr>
          <w:divsChild>
            <w:div w:id="2128309916">
              <w:marLeft w:val="0"/>
              <w:marRight w:val="0"/>
              <w:marTop w:val="0"/>
              <w:marBottom w:val="0"/>
              <w:divBdr>
                <w:top w:val="none" w:sz="0" w:space="0" w:color="auto"/>
                <w:left w:val="none" w:sz="0" w:space="0" w:color="auto"/>
                <w:bottom w:val="none" w:sz="0" w:space="0" w:color="auto"/>
                <w:right w:val="none" w:sz="0" w:space="0" w:color="auto"/>
              </w:divBdr>
              <w:divsChild>
                <w:div w:id="34807229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10081422">
      <w:marLeft w:val="480"/>
      <w:marRight w:val="0"/>
      <w:marTop w:val="0"/>
      <w:marBottom w:val="0"/>
      <w:divBdr>
        <w:top w:val="none" w:sz="0" w:space="0" w:color="auto"/>
        <w:left w:val="none" w:sz="0" w:space="0" w:color="auto"/>
        <w:bottom w:val="none" w:sz="0" w:space="0" w:color="auto"/>
        <w:right w:val="none" w:sz="0" w:space="0" w:color="auto"/>
      </w:divBdr>
    </w:div>
    <w:div w:id="1112440130">
      <w:marLeft w:val="480"/>
      <w:marRight w:val="0"/>
      <w:marTop w:val="0"/>
      <w:marBottom w:val="0"/>
      <w:divBdr>
        <w:top w:val="none" w:sz="0" w:space="0" w:color="auto"/>
        <w:left w:val="none" w:sz="0" w:space="0" w:color="auto"/>
        <w:bottom w:val="none" w:sz="0" w:space="0" w:color="auto"/>
        <w:right w:val="none" w:sz="0" w:space="0" w:color="auto"/>
      </w:divBdr>
    </w:div>
    <w:div w:id="1113326920">
      <w:marLeft w:val="480"/>
      <w:marRight w:val="0"/>
      <w:marTop w:val="0"/>
      <w:marBottom w:val="0"/>
      <w:divBdr>
        <w:top w:val="none" w:sz="0" w:space="0" w:color="auto"/>
        <w:left w:val="none" w:sz="0" w:space="0" w:color="auto"/>
        <w:bottom w:val="none" w:sz="0" w:space="0" w:color="auto"/>
        <w:right w:val="none" w:sz="0" w:space="0" w:color="auto"/>
      </w:divBdr>
    </w:div>
    <w:div w:id="1129737682">
      <w:marLeft w:val="480"/>
      <w:marRight w:val="0"/>
      <w:marTop w:val="0"/>
      <w:marBottom w:val="0"/>
      <w:divBdr>
        <w:top w:val="none" w:sz="0" w:space="0" w:color="auto"/>
        <w:left w:val="none" w:sz="0" w:space="0" w:color="auto"/>
        <w:bottom w:val="none" w:sz="0" w:space="0" w:color="auto"/>
        <w:right w:val="none" w:sz="0" w:space="0" w:color="auto"/>
      </w:divBdr>
    </w:div>
    <w:div w:id="1130394088">
      <w:marLeft w:val="480"/>
      <w:marRight w:val="0"/>
      <w:marTop w:val="0"/>
      <w:marBottom w:val="0"/>
      <w:divBdr>
        <w:top w:val="none" w:sz="0" w:space="0" w:color="auto"/>
        <w:left w:val="none" w:sz="0" w:space="0" w:color="auto"/>
        <w:bottom w:val="none" w:sz="0" w:space="0" w:color="auto"/>
        <w:right w:val="none" w:sz="0" w:space="0" w:color="auto"/>
      </w:divBdr>
    </w:div>
    <w:div w:id="1148282908">
      <w:marLeft w:val="480"/>
      <w:marRight w:val="0"/>
      <w:marTop w:val="0"/>
      <w:marBottom w:val="0"/>
      <w:divBdr>
        <w:top w:val="none" w:sz="0" w:space="0" w:color="auto"/>
        <w:left w:val="none" w:sz="0" w:space="0" w:color="auto"/>
        <w:bottom w:val="none" w:sz="0" w:space="0" w:color="auto"/>
        <w:right w:val="none" w:sz="0" w:space="0" w:color="auto"/>
      </w:divBdr>
    </w:div>
    <w:div w:id="1148932868">
      <w:marLeft w:val="480"/>
      <w:marRight w:val="0"/>
      <w:marTop w:val="0"/>
      <w:marBottom w:val="0"/>
      <w:divBdr>
        <w:top w:val="none" w:sz="0" w:space="0" w:color="auto"/>
        <w:left w:val="none" w:sz="0" w:space="0" w:color="auto"/>
        <w:bottom w:val="none" w:sz="0" w:space="0" w:color="auto"/>
        <w:right w:val="none" w:sz="0" w:space="0" w:color="auto"/>
      </w:divBdr>
    </w:div>
    <w:div w:id="1157184866">
      <w:marLeft w:val="480"/>
      <w:marRight w:val="0"/>
      <w:marTop w:val="0"/>
      <w:marBottom w:val="0"/>
      <w:divBdr>
        <w:top w:val="none" w:sz="0" w:space="0" w:color="auto"/>
        <w:left w:val="none" w:sz="0" w:space="0" w:color="auto"/>
        <w:bottom w:val="none" w:sz="0" w:space="0" w:color="auto"/>
        <w:right w:val="none" w:sz="0" w:space="0" w:color="auto"/>
      </w:divBdr>
    </w:div>
    <w:div w:id="1164005447">
      <w:marLeft w:val="480"/>
      <w:marRight w:val="0"/>
      <w:marTop w:val="0"/>
      <w:marBottom w:val="0"/>
      <w:divBdr>
        <w:top w:val="none" w:sz="0" w:space="0" w:color="auto"/>
        <w:left w:val="none" w:sz="0" w:space="0" w:color="auto"/>
        <w:bottom w:val="none" w:sz="0" w:space="0" w:color="auto"/>
        <w:right w:val="none" w:sz="0" w:space="0" w:color="auto"/>
      </w:divBdr>
    </w:div>
    <w:div w:id="1179781433">
      <w:marLeft w:val="480"/>
      <w:marRight w:val="0"/>
      <w:marTop w:val="0"/>
      <w:marBottom w:val="0"/>
      <w:divBdr>
        <w:top w:val="none" w:sz="0" w:space="0" w:color="auto"/>
        <w:left w:val="none" w:sz="0" w:space="0" w:color="auto"/>
        <w:bottom w:val="none" w:sz="0" w:space="0" w:color="auto"/>
        <w:right w:val="none" w:sz="0" w:space="0" w:color="auto"/>
      </w:divBdr>
    </w:div>
    <w:div w:id="1189833880">
      <w:marLeft w:val="480"/>
      <w:marRight w:val="0"/>
      <w:marTop w:val="0"/>
      <w:marBottom w:val="0"/>
      <w:divBdr>
        <w:top w:val="none" w:sz="0" w:space="0" w:color="auto"/>
        <w:left w:val="none" w:sz="0" w:space="0" w:color="auto"/>
        <w:bottom w:val="none" w:sz="0" w:space="0" w:color="auto"/>
        <w:right w:val="none" w:sz="0" w:space="0" w:color="auto"/>
      </w:divBdr>
    </w:div>
    <w:div w:id="1190996246">
      <w:marLeft w:val="480"/>
      <w:marRight w:val="0"/>
      <w:marTop w:val="0"/>
      <w:marBottom w:val="0"/>
      <w:divBdr>
        <w:top w:val="none" w:sz="0" w:space="0" w:color="auto"/>
        <w:left w:val="none" w:sz="0" w:space="0" w:color="auto"/>
        <w:bottom w:val="none" w:sz="0" w:space="0" w:color="auto"/>
        <w:right w:val="none" w:sz="0" w:space="0" w:color="auto"/>
      </w:divBdr>
    </w:div>
    <w:div w:id="1195731290">
      <w:marLeft w:val="480"/>
      <w:marRight w:val="0"/>
      <w:marTop w:val="0"/>
      <w:marBottom w:val="0"/>
      <w:divBdr>
        <w:top w:val="none" w:sz="0" w:space="0" w:color="auto"/>
        <w:left w:val="none" w:sz="0" w:space="0" w:color="auto"/>
        <w:bottom w:val="none" w:sz="0" w:space="0" w:color="auto"/>
        <w:right w:val="none" w:sz="0" w:space="0" w:color="auto"/>
      </w:divBdr>
    </w:div>
    <w:div w:id="1199319357">
      <w:marLeft w:val="480"/>
      <w:marRight w:val="0"/>
      <w:marTop w:val="0"/>
      <w:marBottom w:val="0"/>
      <w:divBdr>
        <w:top w:val="none" w:sz="0" w:space="0" w:color="auto"/>
        <w:left w:val="none" w:sz="0" w:space="0" w:color="auto"/>
        <w:bottom w:val="none" w:sz="0" w:space="0" w:color="auto"/>
        <w:right w:val="none" w:sz="0" w:space="0" w:color="auto"/>
      </w:divBdr>
    </w:div>
    <w:div w:id="1202128932">
      <w:marLeft w:val="480"/>
      <w:marRight w:val="0"/>
      <w:marTop w:val="0"/>
      <w:marBottom w:val="0"/>
      <w:divBdr>
        <w:top w:val="none" w:sz="0" w:space="0" w:color="auto"/>
        <w:left w:val="none" w:sz="0" w:space="0" w:color="auto"/>
        <w:bottom w:val="none" w:sz="0" w:space="0" w:color="auto"/>
        <w:right w:val="none" w:sz="0" w:space="0" w:color="auto"/>
      </w:divBdr>
    </w:div>
    <w:div w:id="1214922414">
      <w:marLeft w:val="480"/>
      <w:marRight w:val="0"/>
      <w:marTop w:val="0"/>
      <w:marBottom w:val="0"/>
      <w:divBdr>
        <w:top w:val="none" w:sz="0" w:space="0" w:color="auto"/>
        <w:left w:val="none" w:sz="0" w:space="0" w:color="auto"/>
        <w:bottom w:val="none" w:sz="0" w:space="0" w:color="auto"/>
        <w:right w:val="none" w:sz="0" w:space="0" w:color="auto"/>
      </w:divBdr>
    </w:div>
    <w:div w:id="1250969553">
      <w:marLeft w:val="480"/>
      <w:marRight w:val="0"/>
      <w:marTop w:val="0"/>
      <w:marBottom w:val="0"/>
      <w:divBdr>
        <w:top w:val="none" w:sz="0" w:space="0" w:color="auto"/>
        <w:left w:val="none" w:sz="0" w:space="0" w:color="auto"/>
        <w:bottom w:val="none" w:sz="0" w:space="0" w:color="auto"/>
        <w:right w:val="none" w:sz="0" w:space="0" w:color="auto"/>
      </w:divBdr>
    </w:div>
    <w:div w:id="1257401215">
      <w:marLeft w:val="480"/>
      <w:marRight w:val="0"/>
      <w:marTop w:val="0"/>
      <w:marBottom w:val="0"/>
      <w:divBdr>
        <w:top w:val="none" w:sz="0" w:space="0" w:color="auto"/>
        <w:left w:val="none" w:sz="0" w:space="0" w:color="auto"/>
        <w:bottom w:val="none" w:sz="0" w:space="0" w:color="auto"/>
        <w:right w:val="none" w:sz="0" w:space="0" w:color="auto"/>
      </w:divBdr>
    </w:div>
    <w:div w:id="1267274152">
      <w:marLeft w:val="480"/>
      <w:marRight w:val="0"/>
      <w:marTop w:val="0"/>
      <w:marBottom w:val="0"/>
      <w:divBdr>
        <w:top w:val="none" w:sz="0" w:space="0" w:color="auto"/>
        <w:left w:val="none" w:sz="0" w:space="0" w:color="auto"/>
        <w:bottom w:val="none" w:sz="0" w:space="0" w:color="auto"/>
        <w:right w:val="none" w:sz="0" w:space="0" w:color="auto"/>
      </w:divBdr>
    </w:div>
    <w:div w:id="1270432386">
      <w:marLeft w:val="480"/>
      <w:marRight w:val="0"/>
      <w:marTop w:val="0"/>
      <w:marBottom w:val="0"/>
      <w:divBdr>
        <w:top w:val="none" w:sz="0" w:space="0" w:color="auto"/>
        <w:left w:val="none" w:sz="0" w:space="0" w:color="auto"/>
        <w:bottom w:val="none" w:sz="0" w:space="0" w:color="auto"/>
        <w:right w:val="none" w:sz="0" w:space="0" w:color="auto"/>
      </w:divBdr>
    </w:div>
    <w:div w:id="1273591633">
      <w:marLeft w:val="480"/>
      <w:marRight w:val="0"/>
      <w:marTop w:val="0"/>
      <w:marBottom w:val="0"/>
      <w:divBdr>
        <w:top w:val="none" w:sz="0" w:space="0" w:color="auto"/>
        <w:left w:val="none" w:sz="0" w:space="0" w:color="auto"/>
        <w:bottom w:val="none" w:sz="0" w:space="0" w:color="auto"/>
        <w:right w:val="none" w:sz="0" w:space="0" w:color="auto"/>
      </w:divBdr>
    </w:div>
    <w:div w:id="1285574547">
      <w:marLeft w:val="480"/>
      <w:marRight w:val="0"/>
      <w:marTop w:val="0"/>
      <w:marBottom w:val="0"/>
      <w:divBdr>
        <w:top w:val="none" w:sz="0" w:space="0" w:color="auto"/>
        <w:left w:val="none" w:sz="0" w:space="0" w:color="auto"/>
        <w:bottom w:val="none" w:sz="0" w:space="0" w:color="auto"/>
        <w:right w:val="none" w:sz="0" w:space="0" w:color="auto"/>
      </w:divBdr>
    </w:div>
    <w:div w:id="1293290700">
      <w:marLeft w:val="480"/>
      <w:marRight w:val="0"/>
      <w:marTop w:val="0"/>
      <w:marBottom w:val="0"/>
      <w:divBdr>
        <w:top w:val="none" w:sz="0" w:space="0" w:color="auto"/>
        <w:left w:val="none" w:sz="0" w:space="0" w:color="auto"/>
        <w:bottom w:val="none" w:sz="0" w:space="0" w:color="auto"/>
        <w:right w:val="none" w:sz="0" w:space="0" w:color="auto"/>
      </w:divBdr>
    </w:div>
    <w:div w:id="1307202100">
      <w:marLeft w:val="480"/>
      <w:marRight w:val="0"/>
      <w:marTop w:val="0"/>
      <w:marBottom w:val="0"/>
      <w:divBdr>
        <w:top w:val="none" w:sz="0" w:space="0" w:color="auto"/>
        <w:left w:val="none" w:sz="0" w:space="0" w:color="auto"/>
        <w:bottom w:val="none" w:sz="0" w:space="0" w:color="auto"/>
        <w:right w:val="none" w:sz="0" w:space="0" w:color="auto"/>
      </w:divBdr>
    </w:div>
    <w:div w:id="1312709856">
      <w:marLeft w:val="480"/>
      <w:marRight w:val="0"/>
      <w:marTop w:val="0"/>
      <w:marBottom w:val="0"/>
      <w:divBdr>
        <w:top w:val="none" w:sz="0" w:space="0" w:color="auto"/>
        <w:left w:val="none" w:sz="0" w:space="0" w:color="auto"/>
        <w:bottom w:val="none" w:sz="0" w:space="0" w:color="auto"/>
        <w:right w:val="none" w:sz="0" w:space="0" w:color="auto"/>
      </w:divBdr>
    </w:div>
    <w:div w:id="1344822022">
      <w:marLeft w:val="480"/>
      <w:marRight w:val="0"/>
      <w:marTop w:val="0"/>
      <w:marBottom w:val="0"/>
      <w:divBdr>
        <w:top w:val="none" w:sz="0" w:space="0" w:color="auto"/>
        <w:left w:val="none" w:sz="0" w:space="0" w:color="auto"/>
        <w:bottom w:val="none" w:sz="0" w:space="0" w:color="auto"/>
        <w:right w:val="none" w:sz="0" w:space="0" w:color="auto"/>
      </w:divBdr>
    </w:div>
    <w:div w:id="1353605433">
      <w:marLeft w:val="480"/>
      <w:marRight w:val="0"/>
      <w:marTop w:val="0"/>
      <w:marBottom w:val="0"/>
      <w:divBdr>
        <w:top w:val="none" w:sz="0" w:space="0" w:color="auto"/>
        <w:left w:val="none" w:sz="0" w:space="0" w:color="auto"/>
        <w:bottom w:val="none" w:sz="0" w:space="0" w:color="auto"/>
        <w:right w:val="none" w:sz="0" w:space="0" w:color="auto"/>
      </w:divBdr>
    </w:div>
    <w:div w:id="1363944872">
      <w:marLeft w:val="480"/>
      <w:marRight w:val="0"/>
      <w:marTop w:val="0"/>
      <w:marBottom w:val="0"/>
      <w:divBdr>
        <w:top w:val="none" w:sz="0" w:space="0" w:color="auto"/>
        <w:left w:val="none" w:sz="0" w:space="0" w:color="auto"/>
        <w:bottom w:val="none" w:sz="0" w:space="0" w:color="auto"/>
        <w:right w:val="none" w:sz="0" w:space="0" w:color="auto"/>
      </w:divBdr>
    </w:div>
    <w:div w:id="1373192131">
      <w:marLeft w:val="480"/>
      <w:marRight w:val="0"/>
      <w:marTop w:val="0"/>
      <w:marBottom w:val="0"/>
      <w:divBdr>
        <w:top w:val="none" w:sz="0" w:space="0" w:color="auto"/>
        <w:left w:val="none" w:sz="0" w:space="0" w:color="auto"/>
        <w:bottom w:val="none" w:sz="0" w:space="0" w:color="auto"/>
        <w:right w:val="none" w:sz="0" w:space="0" w:color="auto"/>
      </w:divBdr>
    </w:div>
    <w:div w:id="1376195169">
      <w:marLeft w:val="480"/>
      <w:marRight w:val="0"/>
      <w:marTop w:val="0"/>
      <w:marBottom w:val="0"/>
      <w:divBdr>
        <w:top w:val="none" w:sz="0" w:space="0" w:color="auto"/>
        <w:left w:val="none" w:sz="0" w:space="0" w:color="auto"/>
        <w:bottom w:val="none" w:sz="0" w:space="0" w:color="auto"/>
        <w:right w:val="none" w:sz="0" w:space="0" w:color="auto"/>
      </w:divBdr>
    </w:div>
    <w:div w:id="1383601103">
      <w:marLeft w:val="480"/>
      <w:marRight w:val="0"/>
      <w:marTop w:val="0"/>
      <w:marBottom w:val="0"/>
      <w:divBdr>
        <w:top w:val="none" w:sz="0" w:space="0" w:color="auto"/>
        <w:left w:val="none" w:sz="0" w:space="0" w:color="auto"/>
        <w:bottom w:val="none" w:sz="0" w:space="0" w:color="auto"/>
        <w:right w:val="none" w:sz="0" w:space="0" w:color="auto"/>
      </w:divBdr>
    </w:div>
    <w:div w:id="1401438250">
      <w:marLeft w:val="480"/>
      <w:marRight w:val="0"/>
      <w:marTop w:val="0"/>
      <w:marBottom w:val="0"/>
      <w:divBdr>
        <w:top w:val="none" w:sz="0" w:space="0" w:color="auto"/>
        <w:left w:val="none" w:sz="0" w:space="0" w:color="auto"/>
        <w:bottom w:val="none" w:sz="0" w:space="0" w:color="auto"/>
        <w:right w:val="none" w:sz="0" w:space="0" w:color="auto"/>
      </w:divBdr>
    </w:div>
    <w:div w:id="1404371051">
      <w:marLeft w:val="480"/>
      <w:marRight w:val="0"/>
      <w:marTop w:val="0"/>
      <w:marBottom w:val="0"/>
      <w:divBdr>
        <w:top w:val="none" w:sz="0" w:space="0" w:color="auto"/>
        <w:left w:val="none" w:sz="0" w:space="0" w:color="auto"/>
        <w:bottom w:val="none" w:sz="0" w:space="0" w:color="auto"/>
        <w:right w:val="none" w:sz="0" w:space="0" w:color="auto"/>
      </w:divBdr>
    </w:div>
    <w:div w:id="1417703646">
      <w:marLeft w:val="480"/>
      <w:marRight w:val="0"/>
      <w:marTop w:val="0"/>
      <w:marBottom w:val="0"/>
      <w:divBdr>
        <w:top w:val="none" w:sz="0" w:space="0" w:color="auto"/>
        <w:left w:val="none" w:sz="0" w:space="0" w:color="auto"/>
        <w:bottom w:val="none" w:sz="0" w:space="0" w:color="auto"/>
        <w:right w:val="none" w:sz="0" w:space="0" w:color="auto"/>
      </w:divBdr>
    </w:div>
    <w:div w:id="1418943917">
      <w:marLeft w:val="480"/>
      <w:marRight w:val="0"/>
      <w:marTop w:val="0"/>
      <w:marBottom w:val="0"/>
      <w:divBdr>
        <w:top w:val="none" w:sz="0" w:space="0" w:color="auto"/>
        <w:left w:val="none" w:sz="0" w:space="0" w:color="auto"/>
        <w:bottom w:val="none" w:sz="0" w:space="0" w:color="auto"/>
        <w:right w:val="none" w:sz="0" w:space="0" w:color="auto"/>
      </w:divBdr>
    </w:div>
    <w:div w:id="1433696456">
      <w:marLeft w:val="480"/>
      <w:marRight w:val="0"/>
      <w:marTop w:val="0"/>
      <w:marBottom w:val="0"/>
      <w:divBdr>
        <w:top w:val="none" w:sz="0" w:space="0" w:color="auto"/>
        <w:left w:val="none" w:sz="0" w:space="0" w:color="auto"/>
        <w:bottom w:val="none" w:sz="0" w:space="0" w:color="auto"/>
        <w:right w:val="none" w:sz="0" w:space="0" w:color="auto"/>
      </w:divBdr>
    </w:div>
    <w:div w:id="1460105726">
      <w:marLeft w:val="480"/>
      <w:marRight w:val="0"/>
      <w:marTop w:val="0"/>
      <w:marBottom w:val="0"/>
      <w:divBdr>
        <w:top w:val="none" w:sz="0" w:space="0" w:color="auto"/>
        <w:left w:val="none" w:sz="0" w:space="0" w:color="auto"/>
        <w:bottom w:val="none" w:sz="0" w:space="0" w:color="auto"/>
        <w:right w:val="none" w:sz="0" w:space="0" w:color="auto"/>
      </w:divBdr>
    </w:div>
    <w:div w:id="1479226402">
      <w:marLeft w:val="480"/>
      <w:marRight w:val="0"/>
      <w:marTop w:val="0"/>
      <w:marBottom w:val="0"/>
      <w:divBdr>
        <w:top w:val="none" w:sz="0" w:space="0" w:color="auto"/>
        <w:left w:val="none" w:sz="0" w:space="0" w:color="auto"/>
        <w:bottom w:val="none" w:sz="0" w:space="0" w:color="auto"/>
        <w:right w:val="none" w:sz="0" w:space="0" w:color="auto"/>
      </w:divBdr>
    </w:div>
    <w:div w:id="1494108155">
      <w:marLeft w:val="480"/>
      <w:marRight w:val="0"/>
      <w:marTop w:val="0"/>
      <w:marBottom w:val="0"/>
      <w:divBdr>
        <w:top w:val="none" w:sz="0" w:space="0" w:color="auto"/>
        <w:left w:val="none" w:sz="0" w:space="0" w:color="auto"/>
        <w:bottom w:val="none" w:sz="0" w:space="0" w:color="auto"/>
        <w:right w:val="none" w:sz="0" w:space="0" w:color="auto"/>
      </w:divBdr>
    </w:div>
    <w:div w:id="1506746441">
      <w:marLeft w:val="480"/>
      <w:marRight w:val="0"/>
      <w:marTop w:val="0"/>
      <w:marBottom w:val="0"/>
      <w:divBdr>
        <w:top w:val="none" w:sz="0" w:space="0" w:color="auto"/>
        <w:left w:val="none" w:sz="0" w:space="0" w:color="auto"/>
        <w:bottom w:val="none" w:sz="0" w:space="0" w:color="auto"/>
        <w:right w:val="none" w:sz="0" w:space="0" w:color="auto"/>
      </w:divBdr>
    </w:div>
    <w:div w:id="1517844862">
      <w:marLeft w:val="480"/>
      <w:marRight w:val="0"/>
      <w:marTop w:val="0"/>
      <w:marBottom w:val="0"/>
      <w:divBdr>
        <w:top w:val="none" w:sz="0" w:space="0" w:color="auto"/>
        <w:left w:val="none" w:sz="0" w:space="0" w:color="auto"/>
        <w:bottom w:val="none" w:sz="0" w:space="0" w:color="auto"/>
        <w:right w:val="none" w:sz="0" w:space="0" w:color="auto"/>
      </w:divBdr>
    </w:div>
    <w:div w:id="1523517096">
      <w:marLeft w:val="480"/>
      <w:marRight w:val="0"/>
      <w:marTop w:val="0"/>
      <w:marBottom w:val="0"/>
      <w:divBdr>
        <w:top w:val="none" w:sz="0" w:space="0" w:color="auto"/>
        <w:left w:val="none" w:sz="0" w:space="0" w:color="auto"/>
        <w:bottom w:val="none" w:sz="0" w:space="0" w:color="auto"/>
        <w:right w:val="none" w:sz="0" w:space="0" w:color="auto"/>
      </w:divBdr>
    </w:div>
    <w:div w:id="1531065272">
      <w:marLeft w:val="480"/>
      <w:marRight w:val="0"/>
      <w:marTop w:val="0"/>
      <w:marBottom w:val="0"/>
      <w:divBdr>
        <w:top w:val="none" w:sz="0" w:space="0" w:color="auto"/>
        <w:left w:val="none" w:sz="0" w:space="0" w:color="auto"/>
        <w:bottom w:val="none" w:sz="0" w:space="0" w:color="auto"/>
        <w:right w:val="none" w:sz="0" w:space="0" w:color="auto"/>
      </w:divBdr>
    </w:div>
    <w:div w:id="1534801762">
      <w:marLeft w:val="480"/>
      <w:marRight w:val="0"/>
      <w:marTop w:val="0"/>
      <w:marBottom w:val="0"/>
      <w:divBdr>
        <w:top w:val="none" w:sz="0" w:space="0" w:color="auto"/>
        <w:left w:val="none" w:sz="0" w:space="0" w:color="auto"/>
        <w:bottom w:val="none" w:sz="0" w:space="0" w:color="auto"/>
        <w:right w:val="none" w:sz="0" w:space="0" w:color="auto"/>
      </w:divBdr>
    </w:div>
    <w:div w:id="1542984010">
      <w:marLeft w:val="480"/>
      <w:marRight w:val="0"/>
      <w:marTop w:val="0"/>
      <w:marBottom w:val="0"/>
      <w:divBdr>
        <w:top w:val="none" w:sz="0" w:space="0" w:color="auto"/>
        <w:left w:val="none" w:sz="0" w:space="0" w:color="auto"/>
        <w:bottom w:val="none" w:sz="0" w:space="0" w:color="auto"/>
        <w:right w:val="none" w:sz="0" w:space="0" w:color="auto"/>
      </w:divBdr>
    </w:div>
    <w:div w:id="1545604027">
      <w:marLeft w:val="480"/>
      <w:marRight w:val="0"/>
      <w:marTop w:val="0"/>
      <w:marBottom w:val="0"/>
      <w:divBdr>
        <w:top w:val="none" w:sz="0" w:space="0" w:color="auto"/>
        <w:left w:val="none" w:sz="0" w:space="0" w:color="auto"/>
        <w:bottom w:val="none" w:sz="0" w:space="0" w:color="auto"/>
        <w:right w:val="none" w:sz="0" w:space="0" w:color="auto"/>
      </w:divBdr>
    </w:div>
    <w:div w:id="1586569214">
      <w:marLeft w:val="480"/>
      <w:marRight w:val="0"/>
      <w:marTop w:val="0"/>
      <w:marBottom w:val="0"/>
      <w:divBdr>
        <w:top w:val="none" w:sz="0" w:space="0" w:color="auto"/>
        <w:left w:val="none" w:sz="0" w:space="0" w:color="auto"/>
        <w:bottom w:val="none" w:sz="0" w:space="0" w:color="auto"/>
        <w:right w:val="none" w:sz="0" w:space="0" w:color="auto"/>
      </w:divBdr>
    </w:div>
    <w:div w:id="1592279045">
      <w:marLeft w:val="480"/>
      <w:marRight w:val="0"/>
      <w:marTop w:val="0"/>
      <w:marBottom w:val="0"/>
      <w:divBdr>
        <w:top w:val="none" w:sz="0" w:space="0" w:color="auto"/>
        <w:left w:val="none" w:sz="0" w:space="0" w:color="auto"/>
        <w:bottom w:val="none" w:sz="0" w:space="0" w:color="auto"/>
        <w:right w:val="none" w:sz="0" w:space="0" w:color="auto"/>
      </w:divBdr>
    </w:div>
    <w:div w:id="1627807458">
      <w:marLeft w:val="480"/>
      <w:marRight w:val="0"/>
      <w:marTop w:val="0"/>
      <w:marBottom w:val="0"/>
      <w:divBdr>
        <w:top w:val="none" w:sz="0" w:space="0" w:color="auto"/>
        <w:left w:val="none" w:sz="0" w:space="0" w:color="auto"/>
        <w:bottom w:val="none" w:sz="0" w:space="0" w:color="auto"/>
        <w:right w:val="none" w:sz="0" w:space="0" w:color="auto"/>
      </w:divBdr>
    </w:div>
    <w:div w:id="1630866217">
      <w:marLeft w:val="480"/>
      <w:marRight w:val="0"/>
      <w:marTop w:val="0"/>
      <w:marBottom w:val="0"/>
      <w:divBdr>
        <w:top w:val="none" w:sz="0" w:space="0" w:color="auto"/>
        <w:left w:val="none" w:sz="0" w:space="0" w:color="auto"/>
        <w:bottom w:val="none" w:sz="0" w:space="0" w:color="auto"/>
        <w:right w:val="none" w:sz="0" w:space="0" w:color="auto"/>
      </w:divBdr>
    </w:div>
    <w:div w:id="1636452407">
      <w:marLeft w:val="480"/>
      <w:marRight w:val="0"/>
      <w:marTop w:val="0"/>
      <w:marBottom w:val="0"/>
      <w:divBdr>
        <w:top w:val="none" w:sz="0" w:space="0" w:color="auto"/>
        <w:left w:val="none" w:sz="0" w:space="0" w:color="auto"/>
        <w:bottom w:val="none" w:sz="0" w:space="0" w:color="auto"/>
        <w:right w:val="none" w:sz="0" w:space="0" w:color="auto"/>
      </w:divBdr>
    </w:div>
    <w:div w:id="1641761772">
      <w:marLeft w:val="480"/>
      <w:marRight w:val="0"/>
      <w:marTop w:val="0"/>
      <w:marBottom w:val="0"/>
      <w:divBdr>
        <w:top w:val="none" w:sz="0" w:space="0" w:color="auto"/>
        <w:left w:val="none" w:sz="0" w:space="0" w:color="auto"/>
        <w:bottom w:val="none" w:sz="0" w:space="0" w:color="auto"/>
        <w:right w:val="none" w:sz="0" w:space="0" w:color="auto"/>
      </w:divBdr>
    </w:div>
    <w:div w:id="1652253473">
      <w:marLeft w:val="480"/>
      <w:marRight w:val="0"/>
      <w:marTop w:val="0"/>
      <w:marBottom w:val="0"/>
      <w:divBdr>
        <w:top w:val="none" w:sz="0" w:space="0" w:color="auto"/>
        <w:left w:val="none" w:sz="0" w:space="0" w:color="auto"/>
        <w:bottom w:val="none" w:sz="0" w:space="0" w:color="auto"/>
        <w:right w:val="none" w:sz="0" w:space="0" w:color="auto"/>
      </w:divBdr>
    </w:div>
    <w:div w:id="1659074312">
      <w:marLeft w:val="480"/>
      <w:marRight w:val="0"/>
      <w:marTop w:val="0"/>
      <w:marBottom w:val="0"/>
      <w:divBdr>
        <w:top w:val="none" w:sz="0" w:space="0" w:color="auto"/>
        <w:left w:val="none" w:sz="0" w:space="0" w:color="auto"/>
        <w:bottom w:val="none" w:sz="0" w:space="0" w:color="auto"/>
        <w:right w:val="none" w:sz="0" w:space="0" w:color="auto"/>
      </w:divBdr>
    </w:div>
    <w:div w:id="1660889776">
      <w:marLeft w:val="480"/>
      <w:marRight w:val="0"/>
      <w:marTop w:val="0"/>
      <w:marBottom w:val="0"/>
      <w:divBdr>
        <w:top w:val="none" w:sz="0" w:space="0" w:color="auto"/>
        <w:left w:val="none" w:sz="0" w:space="0" w:color="auto"/>
        <w:bottom w:val="none" w:sz="0" w:space="0" w:color="auto"/>
        <w:right w:val="none" w:sz="0" w:space="0" w:color="auto"/>
      </w:divBdr>
    </w:div>
    <w:div w:id="1671524185">
      <w:marLeft w:val="480"/>
      <w:marRight w:val="0"/>
      <w:marTop w:val="0"/>
      <w:marBottom w:val="0"/>
      <w:divBdr>
        <w:top w:val="none" w:sz="0" w:space="0" w:color="auto"/>
        <w:left w:val="none" w:sz="0" w:space="0" w:color="auto"/>
        <w:bottom w:val="none" w:sz="0" w:space="0" w:color="auto"/>
        <w:right w:val="none" w:sz="0" w:space="0" w:color="auto"/>
      </w:divBdr>
    </w:div>
    <w:div w:id="1675836350">
      <w:marLeft w:val="480"/>
      <w:marRight w:val="0"/>
      <w:marTop w:val="0"/>
      <w:marBottom w:val="0"/>
      <w:divBdr>
        <w:top w:val="none" w:sz="0" w:space="0" w:color="auto"/>
        <w:left w:val="none" w:sz="0" w:space="0" w:color="auto"/>
        <w:bottom w:val="none" w:sz="0" w:space="0" w:color="auto"/>
        <w:right w:val="none" w:sz="0" w:space="0" w:color="auto"/>
      </w:divBdr>
    </w:div>
    <w:div w:id="1682122411">
      <w:marLeft w:val="480"/>
      <w:marRight w:val="0"/>
      <w:marTop w:val="0"/>
      <w:marBottom w:val="0"/>
      <w:divBdr>
        <w:top w:val="none" w:sz="0" w:space="0" w:color="auto"/>
        <w:left w:val="none" w:sz="0" w:space="0" w:color="auto"/>
        <w:bottom w:val="none" w:sz="0" w:space="0" w:color="auto"/>
        <w:right w:val="none" w:sz="0" w:space="0" w:color="auto"/>
      </w:divBdr>
    </w:div>
    <w:div w:id="1692223021">
      <w:marLeft w:val="480"/>
      <w:marRight w:val="0"/>
      <w:marTop w:val="0"/>
      <w:marBottom w:val="0"/>
      <w:divBdr>
        <w:top w:val="none" w:sz="0" w:space="0" w:color="auto"/>
        <w:left w:val="none" w:sz="0" w:space="0" w:color="auto"/>
        <w:bottom w:val="none" w:sz="0" w:space="0" w:color="auto"/>
        <w:right w:val="none" w:sz="0" w:space="0" w:color="auto"/>
      </w:divBdr>
    </w:div>
    <w:div w:id="1722558974">
      <w:marLeft w:val="480"/>
      <w:marRight w:val="0"/>
      <w:marTop w:val="0"/>
      <w:marBottom w:val="0"/>
      <w:divBdr>
        <w:top w:val="none" w:sz="0" w:space="0" w:color="auto"/>
        <w:left w:val="none" w:sz="0" w:space="0" w:color="auto"/>
        <w:bottom w:val="none" w:sz="0" w:space="0" w:color="auto"/>
        <w:right w:val="none" w:sz="0" w:space="0" w:color="auto"/>
      </w:divBdr>
    </w:div>
    <w:div w:id="1724718022">
      <w:marLeft w:val="480"/>
      <w:marRight w:val="0"/>
      <w:marTop w:val="0"/>
      <w:marBottom w:val="0"/>
      <w:divBdr>
        <w:top w:val="none" w:sz="0" w:space="0" w:color="auto"/>
        <w:left w:val="none" w:sz="0" w:space="0" w:color="auto"/>
        <w:bottom w:val="none" w:sz="0" w:space="0" w:color="auto"/>
        <w:right w:val="none" w:sz="0" w:space="0" w:color="auto"/>
      </w:divBdr>
    </w:div>
    <w:div w:id="1731725972">
      <w:marLeft w:val="480"/>
      <w:marRight w:val="0"/>
      <w:marTop w:val="0"/>
      <w:marBottom w:val="0"/>
      <w:divBdr>
        <w:top w:val="none" w:sz="0" w:space="0" w:color="auto"/>
        <w:left w:val="none" w:sz="0" w:space="0" w:color="auto"/>
        <w:bottom w:val="none" w:sz="0" w:space="0" w:color="auto"/>
        <w:right w:val="none" w:sz="0" w:space="0" w:color="auto"/>
      </w:divBdr>
    </w:div>
    <w:div w:id="1732843586">
      <w:marLeft w:val="480"/>
      <w:marRight w:val="0"/>
      <w:marTop w:val="0"/>
      <w:marBottom w:val="0"/>
      <w:divBdr>
        <w:top w:val="none" w:sz="0" w:space="0" w:color="auto"/>
        <w:left w:val="none" w:sz="0" w:space="0" w:color="auto"/>
        <w:bottom w:val="none" w:sz="0" w:space="0" w:color="auto"/>
        <w:right w:val="none" w:sz="0" w:space="0" w:color="auto"/>
      </w:divBdr>
    </w:div>
    <w:div w:id="1735086577">
      <w:marLeft w:val="480"/>
      <w:marRight w:val="0"/>
      <w:marTop w:val="0"/>
      <w:marBottom w:val="0"/>
      <w:divBdr>
        <w:top w:val="none" w:sz="0" w:space="0" w:color="auto"/>
        <w:left w:val="none" w:sz="0" w:space="0" w:color="auto"/>
        <w:bottom w:val="none" w:sz="0" w:space="0" w:color="auto"/>
        <w:right w:val="none" w:sz="0" w:space="0" w:color="auto"/>
      </w:divBdr>
    </w:div>
    <w:div w:id="1754619595">
      <w:marLeft w:val="480"/>
      <w:marRight w:val="0"/>
      <w:marTop w:val="0"/>
      <w:marBottom w:val="0"/>
      <w:divBdr>
        <w:top w:val="none" w:sz="0" w:space="0" w:color="auto"/>
        <w:left w:val="none" w:sz="0" w:space="0" w:color="auto"/>
        <w:bottom w:val="none" w:sz="0" w:space="0" w:color="auto"/>
        <w:right w:val="none" w:sz="0" w:space="0" w:color="auto"/>
      </w:divBdr>
    </w:div>
    <w:div w:id="1758011992">
      <w:marLeft w:val="480"/>
      <w:marRight w:val="0"/>
      <w:marTop w:val="0"/>
      <w:marBottom w:val="0"/>
      <w:divBdr>
        <w:top w:val="none" w:sz="0" w:space="0" w:color="auto"/>
        <w:left w:val="none" w:sz="0" w:space="0" w:color="auto"/>
        <w:bottom w:val="none" w:sz="0" w:space="0" w:color="auto"/>
        <w:right w:val="none" w:sz="0" w:space="0" w:color="auto"/>
      </w:divBdr>
    </w:div>
    <w:div w:id="1778452257">
      <w:marLeft w:val="480"/>
      <w:marRight w:val="0"/>
      <w:marTop w:val="0"/>
      <w:marBottom w:val="0"/>
      <w:divBdr>
        <w:top w:val="none" w:sz="0" w:space="0" w:color="auto"/>
        <w:left w:val="none" w:sz="0" w:space="0" w:color="auto"/>
        <w:bottom w:val="none" w:sz="0" w:space="0" w:color="auto"/>
        <w:right w:val="none" w:sz="0" w:space="0" w:color="auto"/>
      </w:divBdr>
    </w:div>
    <w:div w:id="1817794809">
      <w:marLeft w:val="480"/>
      <w:marRight w:val="0"/>
      <w:marTop w:val="0"/>
      <w:marBottom w:val="0"/>
      <w:divBdr>
        <w:top w:val="none" w:sz="0" w:space="0" w:color="auto"/>
        <w:left w:val="none" w:sz="0" w:space="0" w:color="auto"/>
        <w:bottom w:val="none" w:sz="0" w:space="0" w:color="auto"/>
        <w:right w:val="none" w:sz="0" w:space="0" w:color="auto"/>
      </w:divBdr>
    </w:div>
    <w:div w:id="1825507905">
      <w:marLeft w:val="480"/>
      <w:marRight w:val="0"/>
      <w:marTop w:val="0"/>
      <w:marBottom w:val="0"/>
      <w:divBdr>
        <w:top w:val="none" w:sz="0" w:space="0" w:color="auto"/>
        <w:left w:val="none" w:sz="0" w:space="0" w:color="auto"/>
        <w:bottom w:val="none" w:sz="0" w:space="0" w:color="auto"/>
        <w:right w:val="none" w:sz="0" w:space="0" w:color="auto"/>
      </w:divBdr>
    </w:div>
    <w:div w:id="1826193103">
      <w:marLeft w:val="480"/>
      <w:marRight w:val="0"/>
      <w:marTop w:val="0"/>
      <w:marBottom w:val="0"/>
      <w:divBdr>
        <w:top w:val="none" w:sz="0" w:space="0" w:color="auto"/>
        <w:left w:val="none" w:sz="0" w:space="0" w:color="auto"/>
        <w:bottom w:val="none" w:sz="0" w:space="0" w:color="auto"/>
        <w:right w:val="none" w:sz="0" w:space="0" w:color="auto"/>
      </w:divBdr>
    </w:div>
    <w:div w:id="1826778159">
      <w:marLeft w:val="480"/>
      <w:marRight w:val="0"/>
      <w:marTop w:val="0"/>
      <w:marBottom w:val="0"/>
      <w:divBdr>
        <w:top w:val="none" w:sz="0" w:space="0" w:color="auto"/>
        <w:left w:val="none" w:sz="0" w:space="0" w:color="auto"/>
        <w:bottom w:val="none" w:sz="0" w:space="0" w:color="auto"/>
        <w:right w:val="none" w:sz="0" w:space="0" w:color="auto"/>
      </w:divBdr>
    </w:div>
    <w:div w:id="1834878627">
      <w:bodyDiv w:val="1"/>
      <w:marLeft w:val="0"/>
      <w:marRight w:val="0"/>
      <w:marTop w:val="0"/>
      <w:marBottom w:val="0"/>
      <w:divBdr>
        <w:top w:val="none" w:sz="0" w:space="0" w:color="auto"/>
        <w:left w:val="none" w:sz="0" w:space="0" w:color="auto"/>
        <w:bottom w:val="none" w:sz="0" w:space="0" w:color="auto"/>
        <w:right w:val="none" w:sz="0" w:space="0" w:color="auto"/>
      </w:divBdr>
      <w:divsChild>
        <w:div w:id="1085953630">
          <w:marLeft w:val="0"/>
          <w:marRight w:val="0"/>
          <w:marTop w:val="0"/>
          <w:marBottom w:val="0"/>
          <w:divBdr>
            <w:top w:val="none" w:sz="0" w:space="0" w:color="auto"/>
            <w:left w:val="none" w:sz="0" w:space="0" w:color="auto"/>
            <w:bottom w:val="none" w:sz="0" w:space="0" w:color="auto"/>
            <w:right w:val="none" w:sz="0" w:space="0" w:color="auto"/>
          </w:divBdr>
          <w:divsChild>
            <w:div w:id="1680890911">
              <w:marLeft w:val="0"/>
              <w:marRight w:val="0"/>
              <w:marTop w:val="0"/>
              <w:marBottom w:val="0"/>
              <w:divBdr>
                <w:top w:val="none" w:sz="0" w:space="0" w:color="auto"/>
                <w:left w:val="none" w:sz="0" w:space="0" w:color="auto"/>
                <w:bottom w:val="none" w:sz="0" w:space="0" w:color="auto"/>
                <w:right w:val="none" w:sz="0" w:space="0" w:color="auto"/>
              </w:divBdr>
              <w:divsChild>
                <w:div w:id="641154902">
                  <w:marLeft w:val="600"/>
                  <w:marRight w:val="96"/>
                  <w:marTop w:val="0"/>
                  <w:marBottom w:val="0"/>
                  <w:divBdr>
                    <w:top w:val="none" w:sz="0" w:space="0" w:color="auto"/>
                    <w:left w:val="none" w:sz="0" w:space="0" w:color="auto"/>
                    <w:bottom w:val="none" w:sz="0" w:space="0" w:color="auto"/>
                    <w:right w:val="none" w:sz="0" w:space="0" w:color="auto"/>
                  </w:divBdr>
                </w:div>
              </w:divsChild>
            </w:div>
            <w:div w:id="1376737503">
              <w:marLeft w:val="0"/>
              <w:marRight w:val="0"/>
              <w:marTop w:val="0"/>
              <w:marBottom w:val="0"/>
              <w:divBdr>
                <w:top w:val="none" w:sz="0" w:space="0" w:color="auto"/>
                <w:left w:val="none" w:sz="0" w:space="0" w:color="auto"/>
                <w:bottom w:val="none" w:sz="0" w:space="0" w:color="auto"/>
                <w:right w:val="none" w:sz="0" w:space="0" w:color="auto"/>
              </w:divBdr>
              <w:divsChild>
                <w:div w:id="642005502">
                  <w:marLeft w:val="600"/>
                  <w:marRight w:val="96"/>
                  <w:marTop w:val="0"/>
                  <w:marBottom w:val="0"/>
                  <w:divBdr>
                    <w:top w:val="none" w:sz="0" w:space="0" w:color="auto"/>
                    <w:left w:val="none" w:sz="0" w:space="0" w:color="auto"/>
                    <w:bottom w:val="none" w:sz="0" w:space="0" w:color="auto"/>
                    <w:right w:val="none" w:sz="0" w:space="0" w:color="auto"/>
                  </w:divBdr>
                </w:div>
              </w:divsChild>
            </w:div>
            <w:div w:id="367947676">
              <w:marLeft w:val="0"/>
              <w:marRight w:val="0"/>
              <w:marTop w:val="0"/>
              <w:marBottom w:val="0"/>
              <w:divBdr>
                <w:top w:val="none" w:sz="0" w:space="0" w:color="auto"/>
                <w:left w:val="none" w:sz="0" w:space="0" w:color="auto"/>
                <w:bottom w:val="none" w:sz="0" w:space="0" w:color="auto"/>
                <w:right w:val="none" w:sz="0" w:space="0" w:color="auto"/>
              </w:divBdr>
              <w:divsChild>
                <w:div w:id="2093356588">
                  <w:marLeft w:val="600"/>
                  <w:marRight w:val="96"/>
                  <w:marTop w:val="0"/>
                  <w:marBottom w:val="0"/>
                  <w:divBdr>
                    <w:top w:val="none" w:sz="0" w:space="0" w:color="auto"/>
                    <w:left w:val="none" w:sz="0" w:space="0" w:color="auto"/>
                    <w:bottom w:val="none" w:sz="0" w:space="0" w:color="auto"/>
                    <w:right w:val="none" w:sz="0" w:space="0" w:color="auto"/>
                  </w:divBdr>
                </w:div>
              </w:divsChild>
            </w:div>
            <w:div w:id="821654296">
              <w:marLeft w:val="0"/>
              <w:marRight w:val="0"/>
              <w:marTop w:val="0"/>
              <w:marBottom w:val="0"/>
              <w:divBdr>
                <w:top w:val="none" w:sz="0" w:space="0" w:color="auto"/>
                <w:left w:val="none" w:sz="0" w:space="0" w:color="auto"/>
                <w:bottom w:val="none" w:sz="0" w:space="0" w:color="auto"/>
                <w:right w:val="none" w:sz="0" w:space="0" w:color="auto"/>
              </w:divBdr>
              <w:divsChild>
                <w:div w:id="1729375630">
                  <w:marLeft w:val="600"/>
                  <w:marRight w:val="96"/>
                  <w:marTop w:val="0"/>
                  <w:marBottom w:val="0"/>
                  <w:divBdr>
                    <w:top w:val="none" w:sz="0" w:space="0" w:color="auto"/>
                    <w:left w:val="none" w:sz="0" w:space="0" w:color="auto"/>
                    <w:bottom w:val="none" w:sz="0" w:space="0" w:color="auto"/>
                    <w:right w:val="none" w:sz="0" w:space="0" w:color="auto"/>
                  </w:divBdr>
                </w:div>
              </w:divsChild>
            </w:div>
            <w:div w:id="732580042">
              <w:marLeft w:val="0"/>
              <w:marRight w:val="0"/>
              <w:marTop w:val="0"/>
              <w:marBottom w:val="0"/>
              <w:divBdr>
                <w:top w:val="none" w:sz="0" w:space="0" w:color="auto"/>
                <w:left w:val="none" w:sz="0" w:space="0" w:color="auto"/>
                <w:bottom w:val="none" w:sz="0" w:space="0" w:color="auto"/>
                <w:right w:val="none" w:sz="0" w:space="0" w:color="auto"/>
              </w:divBdr>
              <w:divsChild>
                <w:div w:id="4867895">
                  <w:marLeft w:val="600"/>
                  <w:marRight w:val="96"/>
                  <w:marTop w:val="0"/>
                  <w:marBottom w:val="0"/>
                  <w:divBdr>
                    <w:top w:val="none" w:sz="0" w:space="0" w:color="auto"/>
                    <w:left w:val="none" w:sz="0" w:space="0" w:color="auto"/>
                    <w:bottom w:val="none" w:sz="0" w:space="0" w:color="auto"/>
                    <w:right w:val="none" w:sz="0" w:space="0" w:color="auto"/>
                  </w:divBdr>
                </w:div>
              </w:divsChild>
            </w:div>
            <w:div w:id="1232157034">
              <w:marLeft w:val="0"/>
              <w:marRight w:val="0"/>
              <w:marTop w:val="0"/>
              <w:marBottom w:val="0"/>
              <w:divBdr>
                <w:top w:val="none" w:sz="0" w:space="0" w:color="auto"/>
                <w:left w:val="none" w:sz="0" w:space="0" w:color="auto"/>
                <w:bottom w:val="none" w:sz="0" w:space="0" w:color="auto"/>
                <w:right w:val="none" w:sz="0" w:space="0" w:color="auto"/>
              </w:divBdr>
              <w:divsChild>
                <w:div w:id="305748483">
                  <w:marLeft w:val="600"/>
                  <w:marRight w:val="96"/>
                  <w:marTop w:val="0"/>
                  <w:marBottom w:val="0"/>
                  <w:divBdr>
                    <w:top w:val="none" w:sz="0" w:space="0" w:color="auto"/>
                    <w:left w:val="none" w:sz="0" w:space="0" w:color="auto"/>
                    <w:bottom w:val="none" w:sz="0" w:space="0" w:color="auto"/>
                    <w:right w:val="none" w:sz="0" w:space="0" w:color="auto"/>
                  </w:divBdr>
                </w:div>
              </w:divsChild>
            </w:div>
            <w:div w:id="1612470978">
              <w:marLeft w:val="0"/>
              <w:marRight w:val="0"/>
              <w:marTop w:val="0"/>
              <w:marBottom w:val="0"/>
              <w:divBdr>
                <w:top w:val="none" w:sz="0" w:space="0" w:color="auto"/>
                <w:left w:val="none" w:sz="0" w:space="0" w:color="auto"/>
                <w:bottom w:val="none" w:sz="0" w:space="0" w:color="auto"/>
                <w:right w:val="none" w:sz="0" w:space="0" w:color="auto"/>
              </w:divBdr>
              <w:divsChild>
                <w:div w:id="680472805">
                  <w:marLeft w:val="600"/>
                  <w:marRight w:val="96"/>
                  <w:marTop w:val="0"/>
                  <w:marBottom w:val="0"/>
                  <w:divBdr>
                    <w:top w:val="none" w:sz="0" w:space="0" w:color="auto"/>
                    <w:left w:val="none" w:sz="0" w:space="0" w:color="auto"/>
                    <w:bottom w:val="none" w:sz="0" w:space="0" w:color="auto"/>
                    <w:right w:val="none" w:sz="0" w:space="0" w:color="auto"/>
                  </w:divBdr>
                </w:div>
              </w:divsChild>
            </w:div>
            <w:div w:id="1859080952">
              <w:marLeft w:val="0"/>
              <w:marRight w:val="0"/>
              <w:marTop w:val="0"/>
              <w:marBottom w:val="0"/>
              <w:divBdr>
                <w:top w:val="none" w:sz="0" w:space="0" w:color="auto"/>
                <w:left w:val="none" w:sz="0" w:space="0" w:color="auto"/>
                <w:bottom w:val="none" w:sz="0" w:space="0" w:color="auto"/>
                <w:right w:val="none" w:sz="0" w:space="0" w:color="auto"/>
              </w:divBdr>
              <w:divsChild>
                <w:div w:id="1572960027">
                  <w:marLeft w:val="600"/>
                  <w:marRight w:val="96"/>
                  <w:marTop w:val="0"/>
                  <w:marBottom w:val="0"/>
                  <w:divBdr>
                    <w:top w:val="none" w:sz="0" w:space="0" w:color="auto"/>
                    <w:left w:val="none" w:sz="0" w:space="0" w:color="auto"/>
                    <w:bottom w:val="none" w:sz="0" w:space="0" w:color="auto"/>
                    <w:right w:val="none" w:sz="0" w:space="0" w:color="auto"/>
                  </w:divBdr>
                </w:div>
              </w:divsChild>
            </w:div>
            <w:div w:id="426535706">
              <w:marLeft w:val="0"/>
              <w:marRight w:val="0"/>
              <w:marTop w:val="0"/>
              <w:marBottom w:val="0"/>
              <w:divBdr>
                <w:top w:val="none" w:sz="0" w:space="0" w:color="auto"/>
                <w:left w:val="none" w:sz="0" w:space="0" w:color="auto"/>
                <w:bottom w:val="none" w:sz="0" w:space="0" w:color="auto"/>
                <w:right w:val="none" w:sz="0" w:space="0" w:color="auto"/>
              </w:divBdr>
              <w:divsChild>
                <w:div w:id="146093874">
                  <w:marLeft w:val="600"/>
                  <w:marRight w:val="96"/>
                  <w:marTop w:val="0"/>
                  <w:marBottom w:val="0"/>
                  <w:divBdr>
                    <w:top w:val="none" w:sz="0" w:space="0" w:color="auto"/>
                    <w:left w:val="none" w:sz="0" w:space="0" w:color="auto"/>
                    <w:bottom w:val="none" w:sz="0" w:space="0" w:color="auto"/>
                    <w:right w:val="none" w:sz="0" w:space="0" w:color="auto"/>
                  </w:divBdr>
                </w:div>
              </w:divsChild>
            </w:div>
            <w:div w:id="1883664922">
              <w:marLeft w:val="0"/>
              <w:marRight w:val="0"/>
              <w:marTop w:val="0"/>
              <w:marBottom w:val="0"/>
              <w:divBdr>
                <w:top w:val="none" w:sz="0" w:space="0" w:color="auto"/>
                <w:left w:val="none" w:sz="0" w:space="0" w:color="auto"/>
                <w:bottom w:val="none" w:sz="0" w:space="0" w:color="auto"/>
                <w:right w:val="none" w:sz="0" w:space="0" w:color="auto"/>
              </w:divBdr>
              <w:divsChild>
                <w:div w:id="1653220601">
                  <w:marLeft w:val="600"/>
                  <w:marRight w:val="96"/>
                  <w:marTop w:val="0"/>
                  <w:marBottom w:val="0"/>
                  <w:divBdr>
                    <w:top w:val="none" w:sz="0" w:space="0" w:color="auto"/>
                    <w:left w:val="none" w:sz="0" w:space="0" w:color="auto"/>
                    <w:bottom w:val="none" w:sz="0" w:space="0" w:color="auto"/>
                    <w:right w:val="none" w:sz="0" w:space="0" w:color="auto"/>
                  </w:divBdr>
                </w:div>
              </w:divsChild>
            </w:div>
            <w:div w:id="397283713">
              <w:marLeft w:val="0"/>
              <w:marRight w:val="0"/>
              <w:marTop w:val="0"/>
              <w:marBottom w:val="0"/>
              <w:divBdr>
                <w:top w:val="none" w:sz="0" w:space="0" w:color="auto"/>
                <w:left w:val="none" w:sz="0" w:space="0" w:color="auto"/>
                <w:bottom w:val="none" w:sz="0" w:space="0" w:color="auto"/>
                <w:right w:val="none" w:sz="0" w:space="0" w:color="auto"/>
              </w:divBdr>
              <w:divsChild>
                <w:div w:id="119959203">
                  <w:marLeft w:val="600"/>
                  <w:marRight w:val="96"/>
                  <w:marTop w:val="0"/>
                  <w:marBottom w:val="0"/>
                  <w:divBdr>
                    <w:top w:val="none" w:sz="0" w:space="0" w:color="auto"/>
                    <w:left w:val="none" w:sz="0" w:space="0" w:color="auto"/>
                    <w:bottom w:val="none" w:sz="0" w:space="0" w:color="auto"/>
                    <w:right w:val="none" w:sz="0" w:space="0" w:color="auto"/>
                  </w:divBdr>
                </w:div>
              </w:divsChild>
            </w:div>
            <w:div w:id="326905845">
              <w:marLeft w:val="0"/>
              <w:marRight w:val="0"/>
              <w:marTop w:val="0"/>
              <w:marBottom w:val="0"/>
              <w:divBdr>
                <w:top w:val="none" w:sz="0" w:space="0" w:color="auto"/>
                <w:left w:val="none" w:sz="0" w:space="0" w:color="auto"/>
                <w:bottom w:val="none" w:sz="0" w:space="0" w:color="auto"/>
                <w:right w:val="none" w:sz="0" w:space="0" w:color="auto"/>
              </w:divBdr>
              <w:divsChild>
                <w:div w:id="29187412">
                  <w:marLeft w:val="600"/>
                  <w:marRight w:val="96"/>
                  <w:marTop w:val="0"/>
                  <w:marBottom w:val="0"/>
                  <w:divBdr>
                    <w:top w:val="none" w:sz="0" w:space="0" w:color="auto"/>
                    <w:left w:val="none" w:sz="0" w:space="0" w:color="auto"/>
                    <w:bottom w:val="none" w:sz="0" w:space="0" w:color="auto"/>
                    <w:right w:val="none" w:sz="0" w:space="0" w:color="auto"/>
                  </w:divBdr>
                </w:div>
              </w:divsChild>
            </w:div>
            <w:div w:id="759832864">
              <w:marLeft w:val="0"/>
              <w:marRight w:val="0"/>
              <w:marTop w:val="0"/>
              <w:marBottom w:val="0"/>
              <w:divBdr>
                <w:top w:val="none" w:sz="0" w:space="0" w:color="auto"/>
                <w:left w:val="none" w:sz="0" w:space="0" w:color="auto"/>
                <w:bottom w:val="none" w:sz="0" w:space="0" w:color="auto"/>
                <w:right w:val="none" w:sz="0" w:space="0" w:color="auto"/>
              </w:divBdr>
              <w:divsChild>
                <w:div w:id="1911038723">
                  <w:marLeft w:val="600"/>
                  <w:marRight w:val="96"/>
                  <w:marTop w:val="0"/>
                  <w:marBottom w:val="0"/>
                  <w:divBdr>
                    <w:top w:val="none" w:sz="0" w:space="0" w:color="auto"/>
                    <w:left w:val="none" w:sz="0" w:space="0" w:color="auto"/>
                    <w:bottom w:val="none" w:sz="0" w:space="0" w:color="auto"/>
                    <w:right w:val="none" w:sz="0" w:space="0" w:color="auto"/>
                  </w:divBdr>
                </w:div>
              </w:divsChild>
            </w:div>
            <w:div w:id="1223130472">
              <w:marLeft w:val="0"/>
              <w:marRight w:val="0"/>
              <w:marTop w:val="0"/>
              <w:marBottom w:val="0"/>
              <w:divBdr>
                <w:top w:val="none" w:sz="0" w:space="0" w:color="auto"/>
                <w:left w:val="none" w:sz="0" w:space="0" w:color="auto"/>
                <w:bottom w:val="none" w:sz="0" w:space="0" w:color="auto"/>
                <w:right w:val="none" w:sz="0" w:space="0" w:color="auto"/>
              </w:divBdr>
              <w:divsChild>
                <w:div w:id="1699160368">
                  <w:marLeft w:val="600"/>
                  <w:marRight w:val="96"/>
                  <w:marTop w:val="0"/>
                  <w:marBottom w:val="0"/>
                  <w:divBdr>
                    <w:top w:val="none" w:sz="0" w:space="0" w:color="auto"/>
                    <w:left w:val="none" w:sz="0" w:space="0" w:color="auto"/>
                    <w:bottom w:val="none" w:sz="0" w:space="0" w:color="auto"/>
                    <w:right w:val="none" w:sz="0" w:space="0" w:color="auto"/>
                  </w:divBdr>
                </w:div>
              </w:divsChild>
            </w:div>
            <w:div w:id="706444298">
              <w:marLeft w:val="0"/>
              <w:marRight w:val="0"/>
              <w:marTop w:val="0"/>
              <w:marBottom w:val="0"/>
              <w:divBdr>
                <w:top w:val="none" w:sz="0" w:space="0" w:color="auto"/>
                <w:left w:val="none" w:sz="0" w:space="0" w:color="auto"/>
                <w:bottom w:val="none" w:sz="0" w:space="0" w:color="auto"/>
                <w:right w:val="none" w:sz="0" w:space="0" w:color="auto"/>
              </w:divBdr>
              <w:divsChild>
                <w:div w:id="583147053">
                  <w:marLeft w:val="600"/>
                  <w:marRight w:val="96"/>
                  <w:marTop w:val="0"/>
                  <w:marBottom w:val="0"/>
                  <w:divBdr>
                    <w:top w:val="none" w:sz="0" w:space="0" w:color="auto"/>
                    <w:left w:val="none" w:sz="0" w:space="0" w:color="auto"/>
                    <w:bottom w:val="none" w:sz="0" w:space="0" w:color="auto"/>
                    <w:right w:val="none" w:sz="0" w:space="0" w:color="auto"/>
                  </w:divBdr>
                </w:div>
              </w:divsChild>
            </w:div>
            <w:div w:id="625962802">
              <w:marLeft w:val="0"/>
              <w:marRight w:val="0"/>
              <w:marTop w:val="0"/>
              <w:marBottom w:val="0"/>
              <w:divBdr>
                <w:top w:val="none" w:sz="0" w:space="0" w:color="auto"/>
                <w:left w:val="none" w:sz="0" w:space="0" w:color="auto"/>
                <w:bottom w:val="none" w:sz="0" w:space="0" w:color="auto"/>
                <w:right w:val="none" w:sz="0" w:space="0" w:color="auto"/>
              </w:divBdr>
              <w:divsChild>
                <w:div w:id="665327318">
                  <w:marLeft w:val="600"/>
                  <w:marRight w:val="96"/>
                  <w:marTop w:val="0"/>
                  <w:marBottom w:val="0"/>
                  <w:divBdr>
                    <w:top w:val="none" w:sz="0" w:space="0" w:color="auto"/>
                    <w:left w:val="none" w:sz="0" w:space="0" w:color="auto"/>
                    <w:bottom w:val="none" w:sz="0" w:space="0" w:color="auto"/>
                    <w:right w:val="none" w:sz="0" w:space="0" w:color="auto"/>
                  </w:divBdr>
                </w:div>
              </w:divsChild>
            </w:div>
            <w:div w:id="397939648">
              <w:marLeft w:val="0"/>
              <w:marRight w:val="0"/>
              <w:marTop w:val="0"/>
              <w:marBottom w:val="0"/>
              <w:divBdr>
                <w:top w:val="none" w:sz="0" w:space="0" w:color="auto"/>
                <w:left w:val="none" w:sz="0" w:space="0" w:color="auto"/>
                <w:bottom w:val="none" w:sz="0" w:space="0" w:color="auto"/>
                <w:right w:val="none" w:sz="0" w:space="0" w:color="auto"/>
              </w:divBdr>
              <w:divsChild>
                <w:div w:id="2121407911">
                  <w:marLeft w:val="600"/>
                  <w:marRight w:val="96"/>
                  <w:marTop w:val="0"/>
                  <w:marBottom w:val="0"/>
                  <w:divBdr>
                    <w:top w:val="none" w:sz="0" w:space="0" w:color="auto"/>
                    <w:left w:val="none" w:sz="0" w:space="0" w:color="auto"/>
                    <w:bottom w:val="none" w:sz="0" w:space="0" w:color="auto"/>
                    <w:right w:val="none" w:sz="0" w:space="0" w:color="auto"/>
                  </w:divBdr>
                </w:div>
              </w:divsChild>
            </w:div>
            <w:div w:id="426655995">
              <w:marLeft w:val="0"/>
              <w:marRight w:val="0"/>
              <w:marTop w:val="0"/>
              <w:marBottom w:val="0"/>
              <w:divBdr>
                <w:top w:val="none" w:sz="0" w:space="0" w:color="auto"/>
                <w:left w:val="none" w:sz="0" w:space="0" w:color="auto"/>
                <w:bottom w:val="none" w:sz="0" w:space="0" w:color="auto"/>
                <w:right w:val="none" w:sz="0" w:space="0" w:color="auto"/>
              </w:divBdr>
              <w:divsChild>
                <w:div w:id="1118111181">
                  <w:marLeft w:val="600"/>
                  <w:marRight w:val="96"/>
                  <w:marTop w:val="0"/>
                  <w:marBottom w:val="0"/>
                  <w:divBdr>
                    <w:top w:val="none" w:sz="0" w:space="0" w:color="auto"/>
                    <w:left w:val="none" w:sz="0" w:space="0" w:color="auto"/>
                    <w:bottom w:val="none" w:sz="0" w:space="0" w:color="auto"/>
                    <w:right w:val="none" w:sz="0" w:space="0" w:color="auto"/>
                  </w:divBdr>
                </w:div>
              </w:divsChild>
            </w:div>
            <w:div w:id="1330131715">
              <w:marLeft w:val="0"/>
              <w:marRight w:val="0"/>
              <w:marTop w:val="0"/>
              <w:marBottom w:val="0"/>
              <w:divBdr>
                <w:top w:val="none" w:sz="0" w:space="0" w:color="auto"/>
                <w:left w:val="none" w:sz="0" w:space="0" w:color="auto"/>
                <w:bottom w:val="none" w:sz="0" w:space="0" w:color="auto"/>
                <w:right w:val="none" w:sz="0" w:space="0" w:color="auto"/>
              </w:divBdr>
              <w:divsChild>
                <w:div w:id="189027306">
                  <w:marLeft w:val="600"/>
                  <w:marRight w:val="96"/>
                  <w:marTop w:val="0"/>
                  <w:marBottom w:val="0"/>
                  <w:divBdr>
                    <w:top w:val="none" w:sz="0" w:space="0" w:color="auto"/>
                    <w:left w:val="none" w:sz="0" w:space="0" w:color="auto"/>
                    <w:bottom w:val="none" w:sz="0" w:space="0" w:color="auto"/>
                    <w:right w:val="none" w:sz="0" w:space="0" w:color="auto"/>
                  </w:divBdr>
                </w:div>
              </w:divsChild>
            </w:div>
            <w:div w:id="908340884">
              <w:marLeft w:val="0"/>
              <w:marRight w:val="0"/>
              <w:marTop w:val="0"/>
              <w:marBottom w:val="0"/>
              <w:divBdr>
                <w:top w:val="none" w:sz="0" w:space="0" w:color="auto"/>
                <w:left w:val="none" w:sz="0" w:space="0" w:color="auto"/>
                <w:bottom w:val="none" w:sz="0" w:space="0" w:color="auto"/>
                <w:right w:val="none" w:sz="0" w:space="0" w:color="auto"/>
              </w:divBdr>
              <w:divsChild>
                <w:div w:id="318853337">
                  <w:marLeft w:val="600"/>
                  <w:marRight w:val="96"/>
                  <w:marTop w:val="0"/>
                  <w:marBottom w:val="0"/>
                  <w:divBdr>
                    <w:top w:val="none" w:sz="0" w:space="0" w:color="auto"/>
                    <w:left w:val="none" w:sz="0" w:space="0" w:color="auto"/>
                    <w:bottom w:val="none" w:sz="0" w:space="0" w:color="auto"/>
                    <w:right w:val="none" w:sz="0" w:space="0" w:color="auto"/>
                  </w:divBdr>
                </w:div>
              </w:divsChild>
            </w:div>
            <w:div w:id="927277660">
              <w:marLeft w:val="0"/>
              <w:marRight w:val="0"/>
              <w:marTop w:val="0"/>
              <w:marBottom w:val="0"/>
              <w:divBdr>
                <w:top w:val="none" w:sz="0" w:space="0" w:color="auto"/>
                <w:left w:val="none" w:sz="0" w:space="0" w:color="auto"/>
                <w:bottom w:val="none" w:sz="0" w:space="0" w:color="auto"/>
                <w:right w:val="none" w:sz="0" w:space="0" w:color="auto"/>
              </w:divBdr>
              <w:divsChild>
                <w:div w:id="2017073305">
                  <w:marLeft w:val="600"/>
                  <w:marRight w:val="96"/>
                  <w:marTop w:val="0"/>
                  <w:marBottom w:val="0"/>
                  <w:divBdr>
                    <w:top w:val="none" w:sz="0" w:space="0" w:color="auto"/>
                    <w:left w:val="none" w:sz="0" w:space="0" w:color="auto"/>
                    <w:bottom w:val="none" w:sz="0" w:space="0" w:color="auto"/>
                    <w:right w:val="none" w:sz="0" w:space="0" w:color="auto"/>
                  </w:divBdr>
                </w:div>
              </w:divsChild>
            </w:div>
            <w:div w:id="2097700570">
              <w:marLeft w:val="0"/>
              <w:marRight w:val="0"/>
              <w:marTop w:val="0"/>
              <w:marBottom w:val="0"/>
              <w:divBdr>
                <w:top w:val="none" w:sz="0" w:space="0" w:color="auto"/>
                <w:left w:val="none" w:sz="0" w:space="0" w:color="auto"/>
                <w:bottom w:val="none" w:sz="0" w:space="0" w:color="auto"/>
                <w:right w:val="none" w:sz="0" w:space="0" w:color="auto"/>
              </w:divBdr>
              <w:divsChild>
                <w:div w:id="1001927123">
                  <w:marLeft w:val="600"/>
                  <w:marRight w:val="96"/>
                  <w:marTop w:val="0"/>
                  <w:marBottom w:val="0"/>
                  <w:divBdr>
                    <w:top w:val="none" w:sz="0" w:space="0" w:color="auto"/>
                    <w:left w:val="none" w:sz="0" w:space="0" w:color="auto"/>
                    <w:bottom w:val="none" w:sz="0" w:space="0" w:color="auto"/>
                    <w:right w:val="none" w:sz="0" w:space="0" w:color="auto"/>
                  </w:divBdr>
                </w:div>
              </w:divsChild>
            </w:div>
            <w:div w:id="199169782">
              <w:marLeft w:val="0"/>
              <w:marRight w:val="0"/>
              <w:marTop w:val="0"/>
              <w:marBottom w:val="0"/>
              <w:divBdr>
                <w:top w:val="none" w:sz="0" w:space="0" w:color="auto"/>
                <w:left w:val="none" w:sz="0" w:space="0" w:color="auto"/>
                <w:bottom w:val="none" w:sz="0" w:space="0" w:color="auto"/>
                <w:right w:val="none" w:sz="0" w:space="0" w:color="auto"/>
              </w:divBdr>
              <w:divsChild>
                <w:div w:id="2062122397">
                  <w:marLeft w:val="600"/>
                  <w:marRight w:val="96"/>
                  <w:marTop w:val="0"/>
                  <w:marBottom w:val="0"/>
                  <w:divBdr>
                    <w:top w:val="none" w:sz="0" w:space="0" w:color="auto"/>
                    <w:left w:val="none" w:sz="0" w:space="0" w:color="auto"/>
                    <w:bottom w:val="none" w:sz="0" w:space="0" w:color="auto"/>
                    <w:right w:val="none" w:sz="0" w:space="0" w:color="auto"/>
                  </w:divBdr>
                </w:div>
              </w:divsChild>
            </w:div>
            <w:div w:id="238253380">
              <w:marLeft w:val="0"/>
              <w:marRight w:val="0"/>
              <w:marTop w:val="0"/>
              <w:marBottom w:val="0"/>
              <w:divBdr>
                <w:top w:val="none" w:sz="0" w:space="0" w:color="auto"/>
                <w:left w:val="none" w:sz="0" w:space="0" w:color="auto"/>
                <w:bottom w:val="none" w:sz="0" w:space="0" w:color="auto"/>
                <w:right w:val="none" w:sz="0" w:space="0" w:color="auto"/>
              </w:divBdr>
              <w:divsChild>
                <w:div w:id="1911235750">
                  <w:marLeft w:val="600"/>
                  <w:marRight w:val="96"/>
                  <w:marTop w:val="0"/>
                  <w:marBottom w:val="0"/>
                  <w:divBdr>
                    <w:top w:val="none" w:sz="0" w:space="0" w:color="auto"/>
                    <w:left w:val="none" w:sz="0" w:space="0" w:color="auto"/>
                    <w:bottom w:val="none" w:sz="0" w:space="0" w:color="auto"/>
                    <w:right w:val="none" w:sz="0" w:space="0" w:color="auto"/>
                  </w:divBdr>
                </w:div>
              </w:divsChild>
            </w:div>
            <w:div w:id="474487546">
              <w:marLeft w:val="0"/>
              <w:marRight w:val="0"/>
              <w:marTop w:val="0"/>
              <w:marBottom w:val="0"/>
              <w:divBdr>
                <w:top w:val="none" w:sz="0" w:space="0" w:color="auto"/>
                <w:left w:val="none" w:sz="0" w:space="0" w:color="auto"/>
                <w:bottom w:val="none" w:sz="0" w:space="0" w:color="auto"/>
                <w:right w:val="none" w:sz="0" w:space="0" w:color="auto"/>
              </w:divBdr>
              <w:divsChild>
                <w:div w:id="1822962976">
                  <w:marLeft w:val="600"/>
                  <w:marRight w:val="96"/>
                  <w:marTop w:val="0"/>
                  <w:marBottom w:val="0"/>
                  <w:divBdr>
                    <w:top w:val="none" w:sz="0" w:space="0" w:color="auto"/>
                    <w:left w:val="none" w:sz="0" w:space="0" w:color="auto"/>
                    <w:bottom w:val="none" w:sz="0" w:space="0" w:color="auto"/>
                    <w:right w:val="none" w:sz="0" w:space="0" w:color="auto"/>
                  </w:divBdr>
                </w:div>
              </w:divsChild>
            </w:div>
            <w:div w:id="801919677">
              <w:marLeft w:val="0"/>
              <w:marRight w:val="0"/>
              <w:marTop w:val="0"/>
              <w:marBottom w:val="0"/>
              <w:divBdr>
                <w:top w:val="none" w:sz="0" w:space="0" w:color="auto"/>
                <w:left w:val="none" w:sz="0" w:space="0" w:color="auto"/>
                <w:bottom w:val="none" w:sz="0" w:space="0" w:color="auto"/>
                <w:right w:val="none" w:sz="0" w:space="0" w:color="auto"/>
              </w:divBdr>
              <w:divsChild>
                <w:div w:id="1827354352">
                  <w:marLeft w:val="600"/>
                  <w:marRight w:val="96"/>
                  <w:marTop w:val="0"/>
                  <w:marBottom w:val="0"/>
                  <w:divBdr>
                    <w:top w:val="none" w:sz="0" w:space="0" w:color="auto"/>
                    <w:left w:val="none" w:sz="0" w:space="0" w:color="auto"/>
                    <w:bottom w:val="none" w:sz="0" w:space="0" w:color="auto"/>
                    <w:right w:val="none" w:sz="0" w:space="0" w:color="auto"/>
                  </w:divBdr>
                </w:div>
              </w:divsChild>
            </w:div>
            <w:div w:id="627249133">
              <w:marLeft w:val="0"/>
              <w:marRight w:val="0"/>
              <w:marTop w:val="0"/>
              <w:marBottom w:val="0"/>
              <w:divBdr>
                <w:top w:val="none" w:sz="0" w:space="0" w:color="auto"/>
                <w:left w:val="none" w:sz="0" w:space="0" w:color="auto"/>
                <w:bottom w:val="none" w:sz="0" w:space="0" w:color="auto"/>
                <w:right w:val="none" w:sz="0" w:space="0" w:color="auto"/>
              </w:divBdr>
              <w:divsChild>
                <w:div w:id="815296014">
                  <w:marLeft w:val="600"/>
                  <w:marRight w:val="96"/>
                  <w:marTop w:val="0"/>
                  <w:marBottom w:val="0"/>
                  <w:divBdr>
                    <w:top w:val="none" w:sz="0" w:space="0" w:color="auto"/>
                    <w:left w:val="none" w:sz="0" w:space="0" w:color="auto"/>
                    <w:bottom w:val="none" w:sz="0" w:space="0" w:color="auto"/>
                    <w:right w:val="none" w:sz="0" w:space="0" w:color="auto"/>
                  </w:divBdr>
                </w:div>
              </w:divsChild>
            </w:div>
            <w:div w:id="1906143679">
              <w:marLeft w:val="0"/>
              <w:marRight w:val="0"/>
              <w:marTop w:val="0"/>
              <w:marBottom w:val="0"/>
              <w:divBdr>
                <w:top w:val="none" w:sz="0" w:space="0" w:color="auto"/>
                <w:left w:val="none" w:sz="0" w:space="0" w:color="auto"/>
                <w:bottom w:val="none" w:sz="0" w:space="0" w:color="auto"/>
                <w:right w:val="none" w:sz="0" w:space="0" w:color="auto"/>
              </w:divBdr>
              <w:divsChild>
                <w:div w:id="213078808">
                  <w:marLeft w:val="600"/>
                  <w:marRight w:val="96"/>
                  <w:marTop w:val="0"/>
                  <w:marBottom w:val="0"/>
                  <w:divBdr>
                    <w:top w:val="none" w:sz="0" w:space="0" w:color="auto"/>
                    <w:left w:val="none" w:sz="0" w:space="0" w:color="auto"/>
                    <w:bottom w:val="none" w:sz="0" w:space="0" w:color="auto"/>
                    <w:right w:val="none" w:sz="0" w:space="0" w:color="auto"/>
                  </w:divBdr>
                </w:div>
              </w:divsChild>
            </w:div>
            <w:div w:id="1379889074">
              <w:marLeft w:val="0"/>
              <w:marRight w:val="0"/>
              <w:marTop w:val="0"/>
              <w:marBottom w:val="0"/>
              <w:divBdr>
                <w:top w:val="none" w:sz="0" w:space="0" w:color="auto"/>
                <w:left w:val="none" w:sz="0" w:space="0" w:color="auto"/>
                <w:bottom w:val="none" w:sz="0" w:space="0" w:color="auto"/>
                <w:right w:val="none" w:sz="0" w:space="0" w:color="auto"/>
              </w:divBdr>
              <w:divsChild>
                <w:div w:id="1435400219">
                  <w:marLeft w:val="600"/>
                  <w:marRight w:val="96"/>
                  <w:marTop w:val="0"/>
                  <w:marBottom w:val="0"/>
                  <w:divBdr>
                    <w:top w:val="none" w:sz="0" w:space="0" w:color="auto"/>
                    <w:left w:val="none" w:sz="0" w:space="0" w:color="auto"/>
                    <w:bottom w:val="none" w:sz="0" w:space="0" w:color="auto"/>
                    <w:right w:val="none" w:sz="0" w:space="0" w:color="auto"/>
                  </w:divBdr>
                </w:div>
              </w:divsChild>
            </w:div>
            <w:div w:id="1844934449">
              <w:marLeft w:val="0"/>
              <w:marRight w:val="0"/>
              <w:marTop w:val="0"/>
              <w:marBottom w:val="0"/>
              <w:divBdr>
                <w:top w:val="none" w:sz="0" w:space="0" w:color="auto"/>
                <w:left w:val="none" w:sz="0" w:space="0" w:color="auto"/>
                <w:bottom w:val="none" w:sz="0" w:space="0" w:color="auto"/>
                <w:right w:val="none" w:sz="0" w:space="0" w:color="auto"/>
              </w:divBdr>
              <w:divsChild>
                <w:div w:id="747307641">
                  <w:marLeft w:val="600"/>
                  <w:marRight w:val="96"/>
                  <w:marTop w:val="0"/>
                  <w:marBottom w:val="0"/>
                  <w:divBdr>
                    <w:top w:val="none" w:sz="0" w:space="0" w:color="auto"/>
                    <w:left w:val="none" w:sz="0" w:space="0" w:color="auto"/>
                    <w:bottom w:val="none" w:sz="0" w:space="0" w:color="auto"/>
                    <w:right w:val="none" w:sz="0" w:space="0" w:color="auto"/>
                  </w:divBdr>
                </w:div>
              </w:divsChild>
            </w:div>
            <w:div w:id="275137305">
              <w:marLeft w:val="0"/>
              <w:marRight w:val="0"/>
              <w:marTop w:val="0"/>
              <w:marBottom w:val="0"/>
              <w:divBdr>
                <w:top w:val="none" w:sz="0" w:space="0" w:color="auto"/>
                <w:left w:val="none" w:sz="0" w:space="0" w:color="auto"/>
                <w:bottom w:val="none" w:sz="0" w:space="0" w:color="auto"/>
                <w:right w:val="none" w:sz="0" w:space="0" w:color="auto"/>
              </w:divBdr>
              <w:divsChild>
                <w:div w:id="1132285921">
                  <w:marLeft w:val="600"/>
                  <w:marRight w:val="96"/>
                  <w:marTop w:val="0"/>
                  <w:marBottom w:val="0"/>
                  <w:divBdr>
                    <w:top w:val="none" w:sz="0" w:space="0" w:color="auto"/>
                    <w:left w:val="none" w:sz="0" w:space="0" w:color="auto"/>
                    <w:bottom w:val="none" w:sz="0" w:space="0" w:color="auto"/>
                    <w:right w:val="none" w:sz="0" w:space="0" w:color="auto"/>
                  </w:divBdr>
                </w:div>
              </w:divsChild>
            </w:div>
            <w:div w:id="905602579">
              <w:marLeft w:val="0"/>
              <w:marRight w:val="0"/>
              <w:marTop w:val="0"/>
              <w:marBottom w:val="0"/>
              <w:divBdr>
                <w:top w:val="none" w:sz="0" w:space="0" w:color="auto"/>
                <w:left w:val="none" w:sz="0" w:space="0" w:color="auto"/>
                <w:bottom w:val="none" w:sz="0" w:space="0" w:color="auto"/>
                <w:right w:val="none" w:sz="0" w:space="0" w:color="auto"/>
              </w:divBdr>
              <w:divsChild>
                <w:div w:id="669909023">
                  <w:marLeft w:val="600"/>
                  <w:marRight w:val="96"/>
                  <w:marTop w:val="0"/>
                  <w:marBottom w:val="0"/>
                  <w:divBdr>
                    <w:top w:val="none" w:sz="0" w:space="0" w:color="auto"/>
                    <w:left w:val="none" w:sz="0" w:space="0" w:color="auto"/>
                    <w:bottom w:val="none" w:sz="0" w:space="0" w:color="auto"/>
                    <w:right w:val="none" w:sz="0" w:space="0" w:color="auto"/>
                  </w:divBdr>
                </w:div>
              </w:divsChild>
            </w:div>
            <w:div w:id="2047948947">
              <w:marLeft w:val="0"/>
              <w:marRight w:val="0"/>
              <w:marTop w:val="0"/>
              <w:marBottom w:val="0"/>
              <w:divBdr>
                <w:top w:val="none" w:sz="0" w:space="0" w:color="auto"/>
                <w:left w:val="none" w:sz="0" w:space="0" w:color="auto"/>
                <w:bottom w:val="none" w:sz="0" w:space="0" w:color="auto"/>
                <w:right w:val="none" w:sz="0" w:space="0" w:color="auto"/>
              </w:divBdr>
              <w:divsChild>
                <w:div w:id="2088528143">
                  <w:marLeft w:val="600"/>
                  <w:marRight w:val="96"/>
                  <w:marTop w:val="0"/>
                  <w:marBottom w:val="0"/>
                  <w:divBdr>
                    <w:top w:val="none" w:sz="0" w:space="0" w:color="auto"/>
                    <w:left w:val="none" w:sz="0" w:space="0" w:color="auto"/>
                    <w:bottom w:val="none" w:sz="0" w:space="0" w:color="auto"/>
                    <w:right w:val="none" w:sz="0" w:space="0" w:color="auto"/>
                  </w:divBdr>
                </w:div>
              </w:divsChild>
            </w:div>
            <w:div w:id="1325742851">
              <w:marLeft w:val="0"/>
              <w:marRight w:val="0"/>
              <w:marTop w:val="0"/>
              <w:marBottom w:val="0"/>
              <w:divBdr>
                <w:top w:val="none" w:sz="0" w:space="0" w:color="auto"/>
                <w:left w:val="none" w:sz="0" w:space="0" w:color="auto"/>
                <w:bottom w:val="none" w:sz="0" w:space="0" w:color="auto"/>
                <w:right w:val="none" w:sz="0" w:space="0" w:color="auto"/>
              </w:divBdr>
              <w:divsChild>
                <w:div w:id="2133085144">
                  <w:marLeft w:val="600"/>
                  <w:marRight w:val="96"/>
                  <w:marTop w:val="0"/>
                  <w:marBottom w:val="0"/>
                  <w:divBdr>
                    <w:top w:val="none" w:sz="0" w:space="0" w:color="auto"/>
                    <w:left w:val="none" w:sz="0" w:space="0" w:color="auto"/>
                    <w:bottom w:val="none" w:sz="0" w:space="0" w:color="auto"/>
                    <w:right w:val="none" w:sz="0" w:space="0" w:color="auto"/>
                  </w:divBdr>
                </w:div>
              </w:divsChild>
            </w:div>
            <w:div w:id="1857773042">
              <w:marLeft w:val="0"/>
              <w:marRight w:val="0"/>
              <w:marTop w:val="0"/>
              <w:marBottom w:val="0"/>
              <w:divBdr>
                <w:top w:val="none" w:sz="0" w:space="0" w:color="auto"/>
                <w:left w:val="none" w:sz="0" w:space="0" w:color="auto"/>
                <w:bottom w:val="none" w:sz="0" w:space="0" w:color="auto"/>
                <w:right w:val="none" w:sz="0" w:space="0" w:color="auto"/>
              </w:divBdr>
              <w:divsChild>
                <w:div w:id="176432130">
                  <w:marLeft w:val="600"/>
                  <w:marRight w:val="96"/>
                  <w:marTop w:val="0"/>
                  <w:marBottom w:val="0"/>
                  <w:divBdr>
                    <w:top w:val="none" w:sz="0" w:space="0" w:color="auto"/>
                    <w:left w:val="none" w:sz="0" w:space="0" w:color="auto"/>
                    <w:bottom w:val="none" w:sz="0" w:space="0" w:color="auto"/>
                    <w:right w:val="none" w:sz="0" w:space="0" w:color="auto"/>
                  </w:divBdr>
                </w:div>
              </w:divsChild>
            </w:div>
            <w:div w:id="1989629022">
              <w:marLeft w:val="0"/>
              <w:marRight w:val="0"/>
              <w:marTop w:val="0"/>
              <w:marBottom w:val="0"/>
              <w:divBdr>
                <w:top w:val="none" w:sz="0" w:space="0" w:color="auto"/>
                <w:left w:val="none" w:sz="0" w:space="0" w:color="auto"/>
                <w:bottom w:val="none" w:sz="0" w:space="0" w:color="auto"/>
                <w:right w:val="none" w:sz="0" w:space="0" w:color="auto"/>
              </w:divBdr>
              <w:divsChild>
                <w:div w:id="827870507">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50826302">
      <w:marLeft w:val="480"/>
      <w:marRight w:val="0"/>
      <w:marTop w:val="0"/>
      <w:marBottom w:val="0"/>
      <w:divBdr>
        <w:top w:val="none" w:sz="0" w:space="0" w:color="auto"/>
        <w:left w:val="none" w:sz="0" w:space="0" w:color="auto"/>
        <w:bottom w:val="none" w:sz="0" w:space="0" w:color="auto"/>
        <w:right w:val="none" w:sz="0" w:space="0" w:color="auto"/>
      </w:divBdr>
    </w:div>
    <w:div w:id="1856529264">
      <w:marLeft w:val="480"/>
      <w:marRight w:val="0"/>
      <w:marTop w:val="0"/>
      <w:marBottom w:val="0"/>
      <w:divBdr>
        <w:top w:val="none" w:sz="0" w:space="0" w:color="auto"/>
        <w:left w:val="none" w:sz="0" w:space="0" w:color="auto"/>
        <w:bottom w:val="none" w:sz="0" w:space="0" w:color="auto"/>
        <w:right w:val="none" w:sz="0" w:space="0" w:color="auto"/>
      </w:divBdr>
    </w:div>
    <w:div w:id="1866139302">
      <w:marLeft w:val="480"/>
      <w:marRight w:val="0"/>
      <w:marTop w:val="0"/>
      <w:marBottom w:val="0"/>
      <w:divBdr>
        <w:top w:val="none" w:sz="0" w:space="0" w:color="auto"/>
        <w:left w:val="none" w:sz="0" w:space="0" w:color="auto"/>
        <w:bottom w:val="none" w:sz="0" w:space="0" w:color="auto"/>
        <w:right w:val="none" w:sz="0" w:space="0" w:color="auto"/>
      </w:divBdr>
    </w:div>
    <w:div w:id="1898204040">
      <w:marLeft w:val="480"/>
      <w:marRight w:val="0"/>
      <w:marTop w:val="0"/>
      <w:marBottom w:val="0"/>
      <w:divBdr>
        <w:top w:val="none" w:sz="0" w:space="0" w:color="auto"/>
        <w:left w:val="none" w:sz="0" w:space="0" w:color="auto"/>
        <w:bottom w:val="none" w:sz="0" w:space="0" w:color="auto"/>
        <w:right w:val="none" w:sz="0" w:space="0" w:color="auto"/>
      </w:divBdr>
    </w:div>
    <w:div w:id="1903829587">
      <w:marLeft w:val="480"/>
      <w:marRight w:val="0"/>
      <w:marTop w:val="0"/>
      <w:marBottom w:val="0"/>
      <w:divBdr>
        <w:top w:val="none" w:sz="0" w:space="0" w:color="auto"/>
        <w:left w:val="none" w:sz="0" w:space="0" w:color="auto"/>
        <w:bottom w:val="none" w:sz="0" w:space="0" w:color="auto"/>
        <w:right w:val="none" w:sz="0" w:space="0" w:color="auto"/>
      </w:divBdr>
    </w:div>
    <w:div w:id="1913274380">
      <w:marLeft w:val="480"/>
      <w:marRight w:val="0"/>
      <w:marTop w:val="0"/>
      <w:marBottom w:val="0"/>
      <w:divBdr>
        <w:top w:val="none" w:sz="0" w:space="0" w:color="auto"/>
        <w:left w:val="none" w:sz="0" w:space="0" w:color="auto"/>
        <w:bottom w:val="none" w:sz="0" w:space="0" w:color="auto"/>
        <w:right w:val="none" w:sz="0" w:space="0" w:color="auto"/>
      </w:divBdr>
    </w:div>
    <w:div w:id="1942296586">
      <w:marLeft w:val="480"/>
      <w:marRight w:val="0"/>
      <w:marTop w:val="0"/>
      <w:marBottom w:val="0"/>
      <w:divBdr>
        <w:top w:val="none" w:sz="0" w:space="0" w:color="auto"/>
        <w:left w:val="none" w:sz="0" w:space="0" w:color="auto"/>
        <w:bottom w:val="none" w:sz="0" w:space="0" w:color="auto"/>
        <w:right w:val="none" w:sz="0" w:space="0" w:color="auto"/>
      </w:divBdr>
    </w:div>
    <w:div w:id="1949655210">
      <w:marLeft w:val="480"/>
      <w:marRight w:val="0"/>
      <w:marTop w:val="0"/>
      <w:marBottom w:val="0"/>
      <w:divBdr>
        <w:top w:val="none" w:sz="0" w:space="0" w:color="auto"/>
        <w:left w:val="none" w:sz="0" w:space="0" w:color="auto"/>
        <w:bottom w:val="none" w:sz="0" w:space="0" w:color="auto"/>
        <w:right w:val="none" w:sz="0" w:space="0" w:color="auto"/>
      </w:divBdr>
    </w:div>
    <w:div w:id="1954021978">
      <w:marLeft w:val="480"/>
      <w:marRight w:val="0"/>
      <w:marTop w:val="0"/>
      <w:marBottom w:val="0"/>
      <w:divBdr>
        <w:top w:val="none" w:sz="0" w:space="0" w:color="auto"/>
        <w:left w:val="none" w:sz="0" w:space="0" w:color="auto"/>
        <w:bottom w:val="none" w:sz="0" w:space="0" w:color="auto"/>
        <w:right w:val="none" w:sz="0" w:space="0" w:color="auto"/>
      </w:divBdr>
    </w:div>
    <w:div w:id="1975913955">
      <w:marLeft w:val="480"/>
      <w:marRight w:val="0"/>
      <w:marTop w:val="0"/>
      <w:marBottom w:val="0"/>
      <w:divBdr>
        <w:top w:val="none" w:sz="0" w:space="0" w:color="auto"/>
        <w:left w:val="none" w:sz="0" w:space="0" w:color="auto"/>
        <w:bottom w:val="none" w:sz="0" w:space="0" w:color="auto"/>
        <w:right w:val="none" w:sz="0" w:space="0" w:color="auto"/>
      </w:divBdr>
    </w:div>
    <w:div w:id="2001346910">
      <w:marLeft w:val="480"/>
      <w:marRight w:val="0"/>
      <w:marTop w:val="0"/>
      <w:marBottom w:val="0"/>
      <w:divBdr>
        <w:top w:val="none" w:sz="0" w:space="0" w:color="auto"/>
        <w:left w:val="none" w:sz="0" w:space="0" w:color="auto"/>
        <w:bottom w:val="none" w:sz="0" w:space="0" w:color="auto"/>
        <w:right w:val="none" w:sz="0" w:space="0" w:color="auto"/>
      </w:divBdr>
    </w:div>
    <w:div w:id="2004237734">
      <w:marLeft w:val="480"/>
      <w:marRight w:val="0"/>
      <w:marTop w:val="0"/>
      <w:marBottom w:val="0"/>
      <w:divBdr>
        <w:top w:val="none" w:sz="0" w:space="0" w:color="auto"/>
        <w:left w:val="none" w:sz="0" w:space="0" w:color="auto"/>
        <w:bottom w:val="none" w:sz="0" w:space="0" w:color="auto"/>
        <w:right w:val="none" w:sz="0" w:space="0" w:color="auto"/>
      </w:divBdr>
    </w:div>
    <w:div w:id="2023773618">
      <w:marLeft w:val="480"/>
      <w:marRight w:val="0"/>
      <w:marTop w:val="0"/>
      <w:marBottom w:val="0"/>
      <w:divBdr>
        <w:top w:val="none" w:sz="0" w:space="0" w:color="auto"/>
        <w:left w:val="none" w:sz="0" w:space="0" w:color="auto"/>
        <w:bottom w:val="none" w:sz="0" w:space="0" w:color="auto"/>
        <w:right w:val="none" w:sz="0" w:space="0" w:color="auto"/>
      </w:divBdr>
    </w:div>
    <w:div w:id="2031906721">
      <w:marLeft w:val="480"/>
      <w:marRight w:val="0"/>
      <w:marTop w:val="0"/>
      <w:marBottom w:val="0"/>
      <w:divBdr>
        <w:top w:val="none" w:sz="0" w:space="0" w:color="auto"/>
        <w:left w:val="none" w:sz="0" w:space="0" w:color="auto"/>
        <w:bottom w:val="none" w:sz="0" w:space="0" w:color="auto"/>
        <w:right w:val="none" w:sz="0" w:space="0" w:color="auto"/>
      </w:divBdr>
    </w:div>
    <w:div w:id="2035839775">
      <w:marLeft w:val="480"/>
      <w:marRight w:val="0"/>
      <w:marTop w:val="0"/>
      <w:marBottom w:val="0"/>
      <w:divBdr>
        <w:top w:val="none" w:sz="0" w:space="0" w:color="auto"/>
        <w:left w:val="none" w:sz="0" w:space="0" w:color="auto"/>
        <w:bottom w:val="none" w:sz="0" w:space="0" w:color="auto"/>
        <w:right w:val="none" w:sz="0" w:space="0" w:color="auto"/>
      </w:divBdr>
    </w:div>
    <w:div w:id="2037464194">
      <w:marLeft w:val="480"/>
      <w:marRight w:val="0"/>
      <w:marTop w:val="0"/>
      <w:marBottom w:val="0"/>
      <w:divBdr>
        <w:top w:val="none" w:sz="0" w:space="0" w:color="auto"/>
        <w:left w:val="none" w:sz="0" w:space="0" w:color="auto"/>
        <w:bottom w:val="none" w:sz="0" w:space="0" w:color="auto"/>
        <w:right w:val="none" w:sz="0" w:space="0" w:color="auto"/>
      </w:divBdr>
    </w:div>
    <w:div w:id="2047556473">
      <w:marLeft w:val="480"/>
      <w:marRight w:val="0"/>
      <w:marTop w:val="0"/>
      <w:marBottom w:val="0"/>
      <w:divBdr>
        <w:top w:val="none" w:sz="0" w:space="0" w:color="auto"/>
        <w:left w:val="none" w:sz="0" w:space="0" w:color="auto"/>
        <w:bottom w:val="none" w:sz="0" w:space="0" w:color="auto"/>
        <w:right w:val="none" w:sz="0" w:space="0" w:color="auto"/>
      </w:divBdr>
    </w:div>
    <w:div w:id="2069647960">
      <w:marLeft w:val="480"/>
      <w:marRight w:val="0"/>
      <w:marTop w:val="0"/>
      <w:marBottom w:val="0"/>
      <w:divBdr>
        <w:top w:val="none" w:sz="0" w:space="0" w:color="auto"/>
        <w:left w:val="none" w:sz="0" w:space="0" w:color="auto"/>
        <w:bottom w:val="none" w:sz="0" w:space="0" w:color="auto"/>
        <w:right w:val="none" w:sz="0" w:space="0" w:color="auto"/>
      </w:divBdr>
    </w:div>
    <w:div w:id="2077123096">
      <w:marLeft w:val="480"/>
      <w:marRight w:val="0"/>
      <w:marTop w:val="0"/>
      <w:marBottom w:val="0"/>
      <w:divBdr>
        <w:top w:val="none" w:sz="0" w:space="0" w:color="auto"/>
        <w:left w:val="none" w:sz="0" w:space="0" w:color="auto"/>
        <w:bottom w:val="none" w:sz="0" w:space="0" w:color="auto"/>
        <w:right w:val="none" w:sz="0" w:space="0" w:color="auto"/>
      </w:divBdr>
    </w:div>
    <w:div w:id="2086107326">
      <w:marLeft w:val="480"/>
      <w:marRight w:val="0"/>
      <w:marTop w:val="0"/>
      <w:marBottom w:val="0"/>
      <w:divBdr>
        <w:top w:val="none" w:sz="0" w:space="0" w:color="auto"/>
        <w:left w:val="none" w:sz="0" w:space="0" w:color="auto"/>
        <w:bottom w:val="none" w:sz="0" w:space="0" w:color="auto"/>
        <w:right w:val="none" w:sz="0" w:space="0" w:color="auto"/>
      </w:divBdr>
    </w:div>
    <w:div w:id="2096511061">
      <w:marLeft w:val="480"/>
      <w:marRight w:val="0"/>
      <w:marTop w:val="0"/>
      <w:marBottom w:val="0"/>
      <w:divBdr>
        <w:top w:val="none" w:sz="0" w:space="0" w:color="auto"/>
        <w:left w:val="none" w:sz="0" w:space="0" w:color="auto"/>
        <w:bottom w:val="none" w:sz="0" w:space="0" w:color="auto"/>
        <w:right w:val="none" w:sz="0" w:space="0" w:color="auto"/>
      </w:divBdr>
    </w:div>
    <w:div w:id="2105416996">
      <w:marLeft w:val="480"/>
      <w:marRight w:val="0"/>
      <w:marTop w:val="0"/>
      <w:marBottom w:val="0"/>
      <w:divBdr>
        <w:top w:val="none" w:sz="0" w:space="0" w:color="auto"/>
        <w:left w:val="none" w:sz="0" w:space="0" w:color="auto"/>
        <w:bottom w:val="none" w:sz="0" w:space="0" w:color="auto"/>
        <w:right w:val="none" w:sz="0" w:space="0" w:color="auto"/>
      </w:divBdr>
    </w:div>
    <w:div w:id="2106605210">
      <w:marLeft w:val="480"/>
      <w:marRight w:val="0"/>
      <w:marTop w:val="0"/>
      <w:marBottom w:val="0"/>
      <w:divBdr>
        <w:top w:val="none" w:sz="0" w:space="0" w:color="auto"/>
        <w:left w:val="none" w:sz="0" w:space="0" w:color="auto"/>
        <w:bottom w:val="none" w:sz="0" w:space="0" w:color="auto"/>
        <w:right w:val="none" w:sz="0" w:space="0" w:color="auto"/>
      </w:divBdr>
    </w:div>
    <w:div w:id="2113360307">
      <w:marLeft w:val="480"/>
      <w:marRight w:val="0"/>
      <w:marTop w:val="0"/>
      <w:marBottom w:val="0"/>
      <w:divBdr>
        <w:top w:val="none" w:sz="0" w:space="0" w:color="auto"/>
        <w:left w:val="none" w:sz="0" w:space="0" w:color="auto"/>
        <w:bottom w:val="none" w:sz="0" w:space="0" w:color="auto"/>
        <w:right w:val="none" w:sz="0" w:space="0" w:color="auto"/>
      </w:divBdr>
    </w:div>
    <w:div w:id="2114785719">
      <w:marLeft w:val="480"/>
      <w:marRight w:val="0"/>
      <w:marTop w:val="0"/>
      <w:marBottom w:val="0"/>
      <w:divBdr>
        <w:top w:val="none" w:sz="0" w:space="0" w:color="auto"/>
        <w:left w:val="none" w:sz="0" w:space="0" w:color="auto"/>
        <w:bottom w:val="none" w:sz="0" w:space="0" w:color="auto"/>
        <w:right w:val="none" w:sz="0" w:space="0" w:color="auto"/>
      </w:divBdr>
    </w:div>
    <w:div w:id="2134671314">
      <w:marLeft w:val="480"/>
      <w:marRight w:val="0"/>
      <w:marTop w:val="0"/>
      <w:marBottom w:val="0"/>
      <w:divBdr>
        <w:top w:val="none" w:sz="0" w:space="0" w:color="auto"/>
        <w:left w:val="none" w:sz="0" w:space="0" w:color="auto"/>
        <w:bottom w:val="none" w:sz="0" w:space="0" w:color="auto"/>
        <w:right w:val="none" w:sz="0" w:space="0" w:color="auto"/>
      </w:divBdr>
    </w:div>
    <w:div w:id="2145151580">
      <w:marLeft w:val="480"/>
      <w:marRight w:val="0"/>
      <w:marTop w:val="0"/>
      <w:marBottom w:val="0"/>
      <w:divBdr>
        <w:top w:val="none" w:sz="0" w:space="0" w:color="auto"/>
        <w:left w:val="none" w:sz="0" w:space="0" w:color="auto"/>
        <w:bottom w:val="none" w:sz="0" w:space="0" w:color="auto"/>
        <w:right w:val="none" w:sz="0" w:space="0" w:color="auto"/>
      </w:divBdr>
    </w:div>
    <w:div w:id="2147047912">
      <w:marLeft w:val="48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70DB4EF2-D6FD-4D4C-96A0-EAECF0AA1135}"/>
      </w:docPartPr>
      <w:docPartBody>
        <w:p w:rsidR="001F3FF8" w:rsidRDefault="00356428">
          <w:r w:rsidRPr="00182324">
            <w:rPr>
              <w:rStyle w:val="PlaceholderText"/>
            </w:rPr>
            <w:t>Click or tap here to enter text.</w:t>
          </w:r>
        </w:p>
      </w:docPartBody>
    </w:docPart>
    <w:docPart>
      <w:docPartPr>
        <w:name w:val="3BF4338C57DA442C90C450BF3FF55E61"/>
        <w:category>
          <w:name w:val="General"/>
          <w:gallery w:val="placeholder"/>
        </w:category>
        <w:types>
          <w:type w:val="bbPlcHdr"/>
        </w:types>
        <w:behaviors>
          <w:behavior w:val="content"/>
        </w:behaviors>
        <w:guid w:val="{89CAE1B5-87F3-4A91-A659-64F9F8DA013B}"/>
      </w:docPartPr>
      <w:docPartBody>
        <w:p w:rsidR="00BD5895" w:rsidRDefault="00183880" w:rsidP="00183880">
          <w:pPr>
            <w:pStyle w:val="3BF4338C57DA442C90C450BF3FF55E61"/>
          </w:pPr>
          <w:r w:rsidRPr="00182324">
            <w:rPr>
              <w:rStyle w:val="PlaceholderText"/>
            </w:rPr>
            <w:t>Click or tap here to enter text.</w:t>
          </w:r>
        </w:p>
      </w:docPartBody>
    </w:docPart>
    <w:docPart>
      <w:docPartPr>
        <w:name w:val="A40B0F6019A343B8AA6E2D9F8E68357C"/>
        <w:category>
          <w:name w:val="General"/>
          <w:gallery w:val="placeholder"/>
        </w:category>
        <w:types>
          <w:type w:val="bbPlcHdr"/>
        </w:types>
        <w:behaviors>
          <w:behavior w:val="content"/>
        </w:behaviors>
        <w:guid w:val="{0B656448-509B-43C0-88CA-CB07F07E113D}"/>
      </w:docPartPr>
      <w:docPartBody>
        <w:p w:rsidR="00BD5895" w:rsidRDefault="00183880" w:rsidP="00183880">
          <w:pPr>
            <w:pStyle w:val="A40B0F6019A343B8AA6E2D9F8E68357C"/>
          </w:pPr>
          <w:r w:rsidRPr="0018232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428"/>
    <w:rsid w:val="000A45C6"/>
    <w:rsid w:val="00183880"/>
    <w:rsid w:val="001B5BFA"/>
    <w:rsid w:val="001C4606"/>
    <w:rsid w:val="001F3FF8"/>
    <w:rsid w:val="001F6C17"/>
    <w:rsid w:val="0030607B"/>
    <w:rsid w:val="00334A97"/>
    <w:rsid w:val="00356428"/>
    <w:rsid w:val="003B2710"/>
    <w:rsid w:val="003D65D7"/>
    <w:rsid w:val="004B3919"/>
    <w:rsid w:val="005F07D8"/>
    <w:rsid w:val="0061534A"/>
    <w:rsid w:val="00663AF9"/>
    <w:rsid w:val="0072778E"/>
    <w:rsid w:val="007821D2"/>
    <w:rsid w:val="007A0763"/>
    <w:rsid w:val="00925E2E"/>
    <w:rsid w:val="009C1511"/>
    <w:rsid w:val="009F674E"/>
    <w:rsid w:val="00A61DE4"/>
    <w:rsid w:val="00A9031C"/>
    <w:rsid w:val="00BD5895"/>
    <w:rsid w:val="00CD299E"/>
    <w:rsid w:val="00D53C49"/>
    <w:rsid w:val="00EF05EE"/>
    <w:rsid w:val="00F96C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83880"/>
    <w:rPr>
      <w:color w:val="666666"/>
    </w:rPr>
  </w:style>
  <w:style w:type="paragraph" w:customStyle="1" w:styleId="3BF4338C57DA442C90C450BF3FF55E61">
    <w:name w:val="3BF4338C57DA442C90C450BF3FF55E61"/>
    <w:rsid w:val="00183880"/>
  </w:style>
  <w:style w:type="paragraph" w:customStyle="1" w:styleId="A40B0F6019A343B8AA6E2D9F8E68357C">
    <w:name w:val="A40B0F6019A343B8AA6E2D9F8E68357C"/>
    <w:rsid w:val="001838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3F1B2F-E1B6-41E6-9577-E4A88072C276}">
  <we:reference id="f78a3046-9e99-4300-aa2b-5814002b01a2" version="1.55.1.0" store="EXCatalog" storeType="EXCatalog"/>
  <we:alternateReferences>
    <we:reference id="WA104382081" version="1.55.1.0" store="en-US" storeType="OMEX"/>
  </we:alternateReferences>
  <we:properties>
    <we:property name="MENDELEY_BIBLIOGRAPHY_IS_DIRTY" value="true"/>
    <we:property name="MENDELEY_BIBLIOGRAPHY_LAST_MODIFIED" value="1764121476338"/>
    <we:property name="MENDELEY_CITATIONS" value="[{&quot;citationID&quot;:&quot;MENDELEY_CITATION_66428e7a-6549-41e5-86c0-09d742cb17b6&quot;,&quot;properties&quot;:{&quot;noteIndex&quot;:0},&quot;isEdited&quot;:false,&quot;manualOverride&quot;:{&quot;isManuallyOverridden&quot;:false,&quot;citeprocText&quot;:&quot;(Bamfo et al., 2021)&quot;,&quot;manualOverrideText&quot;:&quot;&quot;},&quot;citationTag&quot;:&quot;MENDELEY_CITATION_v3_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&quot;,&quot;citationItems&quot;:[{&quot;id&quot;:&quot;be25bab6-4072-3d27-b89e-4e931665e7cc&quot;,&quot;itemData&quot;:{&quot;type&quot;:&quot;article-journal&quot;,&quot;id&quot;:&quot;be25bab6-4072-3d27-b89e-4e931665e7cc&quot;,&quot;title&quot;:&quot;Examination of Urinary Excretion of Unchanged Drug in Humans and Preclinical Animal Models: Increasing the Predictability of Poor Metabolism in Humans&quot;,&quot;author&quot;:[{&quot;family&quot;:&quot;Bamfo&quot;,&quot;given&quot;:&quot;Nadia O.&quot;,&quot;parse-names&quot;:false,&quot;dropping-particle&quot;:&quot;&quot;,&quot;non-dropping-particle&quot;:&quot;&quot;},{&quot;family&quot;:&quot;Hosey-Cojocari&quot;,&quot;given&quot;:&quot;Chelsea&quot;,&quot;parse-names&quot;:false,&quot;dropping-particle&quot;:&quot;&quot;,&quot;non-dropping-particle&quot;:&quot;&quot;},{&quot;family&quot;:&quot;Benet&quot;,&quot;given&quot;:&quot;Leslie Z.&quot;,&quot;parse-names&quot;:false,&quot;dropping-particle&quot;:&quot;&quot;,&quot;non-dropping-particle&quot;:&quot;&quot;},{&quot;family&quot;:&quot;Remsberg&quot;,&quot;given&quot;:&quot;Connie M.&quot;,&quot;parse-names&quot;:false,&quot;dropping-particle&quot;:&quot;&quot;,&quot;non-dropping-particle&quot;:&quot;&quot;}],&quot;container-title&quot;:&quot;Pharmaceutical Research&quot;,&quot;container-title-short&quot;:&quot;Pharm Res&quot;,&quot;DOI&quot;:&quot;10.1007/s11095-021-03076-y&quot;,&quot;ISSN&quot;:&quot;0724-8741&quot;,&quot;issued&quot;:{&quot;date-parts&quot;:[[2021,7,12]]},&quot;page&quot;:&quot;1139-1156&quot;,&quot;issue&quot;:&quot;7&quot;,&quot;volume&quot;:&quot;38&quot;},&quot;isTemporary&quot;:false,&quot;suppress-author&quot;:false,&quot;composite&quot;:false,&quot;author-only&quot;:false}]},{&quot;citationID&quot;:&quot;MENDELEY_CITATION_d690474f-4897-4267-896e-e00dce83419c&quot;,&quot;properties&quot;:{&quot;noteIndex&quot;:0},&quot;isEdited&quot;:false,&quot;manualOverride&quot;:{&quot;isManuallyOverridden&quot;:false,&quot;citeprocText&quot;:&quot;(Le, 2024)&quot;,&quot;manualOverrideText&quot;:&quot;&quot;},&quot;citationTag&quot;:&quot;MENDELEY_CITATION_v3_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&quot;,&quot;citationItems&quot;:[{&quot;id&quot;:&quot;e657662d-863e-3717-9ccb-61a094b8f247&quot;,&quot;itemData&quot;:{&quot;type&quot;:&quot;chapter&quot;,&quot;id&quot;:&quot;e657662d-863e-3717-9ccb-61a094b8f247&quot;,&quot;title&quot;:&quot;Drug Administration&quot;,&quot;author&quot;:[{&quot;family&quot;:&quot;Le&quot;,&quot;given&quot;:&quot;Jennifer&quot;,&quot;parse-names&quot;:false,&quot;dropping-particle&quot;:&quot;&quot;,&quot;non-dropping-particle&quot;:&quot;&quot;}],&quot;container-title&quot;:&quot;Merck Manual Consumer Version&quot;,&quot;issued&quot;:{&quot;date-parts&quot;:[[2024,11]]},&quot;publisher&quot;:&quot;Merck &amp; Co., Inc.&quot;,&quot;container-title-short&quot;:&quot;&quot;},&quot;isTemporary&quot;:false,&quot;suppress-author&quot;:false,&quot;composite&quot;:false,&quot;author-only&quot;:false}]},{&quot;citationID&quot;:&quot;MENDELEY_CITATION_e10e2034-d032-4757-8936-e2997098abff&quot;,&quot;properties&quot;:{&quot;noteIndex&quot;:0},&quot;isEdited&quot;:false,&quot;manualOverride&quot;:{&quot;isManuallyOverridden&quot;:false,&quot;citeprocText&quot;:&quot;(Barreto et al., 2021)&quot;,&quot;manualOverrideText&quot;:&quot;&quot;},&quot;citationTag&quot;:&quot;MENDELEY_CITATION_v3_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&quot;,&quot;citationItems&quot;:[{&quot;id&quot;:&quot;5ba10184-29a2-3c13-9efe-2747b2c8a83f&quot;,&quot;itemData&quot;:{&quot;type&quot;:&quot;chapter&quot;,&quot;id&quot;:&quot;5ba10184-29a2-3c13-9efe-2747b2c8a83f&quot;,&quot;title&quot;:&quot;Drug Excretion&quot;,&quot;author&quot;:[{&quot;family&quot;:&quot;Barreto&quot;,&quot;given&quot;:&quot;Erin F.&quot;,&quot;parse-names&quot;:false,&quot;dropping-particle&quot;:&quot;&quot;,&quot;non-dropping-particle&quot;:&quot;&quot;},{&quot;family&quot;:&quot;Larson&quot;,&quot;given&quot;:&quot;Thomas R.&quot;,&quot;parse-names&quot;:false,&quot;dropping-particle&quot;:&quot;&quot;,&quot;non-dropping-particle&quot;:&quot;&quot;},{&quot;family&quot;:&quot;Koubek&quot;,&quot;given&quot;:&quot;Emily J.&quot;,&quot;parse-names&quot;:false,&quot;dropping-particle&quot;:&quot;&quot;,&quot;non-dropping-particle&quot;:&quot;&quot;}],&quot;container-title&quot;:&quot;Reference Module in Biomedical Sciences&quot;,&quot;DOI&quot;:&quot;10.1016/B978-0-12-820472-6.99999-7&quot;,&quot;issued&quot;:{&quot;date-parts&quot;:[[2021]]},&quot;publisher&quot;:&quot;Elsevier&quot;,&quot;container-title-short&quot;:&quot;&quot;},&quot;isTemporary&quot;:false,&quot;suppress-author&quot;:false,&quot;composite&quot;:false,&quot;author-only&quot;:false}]},{&quot;citationID&quot;:&quot;MENDELEY_CITATION_feb57e81-03b9-44f8-b84b-2056bcf49582&quot;,&quot;properties&quot;:{&quot;noteIndex&quot;:0},&quot;isEdited&quot;:false,&quot;manualOverride&quot;:{&quot;isManuallyOverridden&quot;:false,&quot;citeprocText&quot;:&quot;(Ernstmeyer &amp;#38; Christman, 2023)&quot;,&quot;manualOverrideText&quot;:&quot;&quot;},&quot;citationTag&quot;:&quot;MENDELEY_CITATION_v3_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&quot;,&quot;citationItems&quot;:[{&quot;id&quot;:&quot;efeacced-e178-3be2-a5d2-5b54d31e6851&quot;,&quot;itemData&quot;:{&quot;type&quot;:&quot;chapter&quot;,&quot;id&quot;:&quot;efeacced-e178-3be2-a5d2-5b54d31e6851&quot;,&quot;title&quot;:&quot;Chapter 1 Pharmacokinetics &amp; Pharmacodynamics&quot;,&quot;container-title&quot;:&quot;Nursing Pharmacology [Internet].&quot;,&quot;chapter-number&quot;:&quot;1&quot;,&quot;editor&quot;:[{&quot;family&quot;:&quot;Ernstmeyer&quot;,&quot;given&quot;:&quot;K.&quot;,&quot;parse-names&quot;:false,&quot;dropping-particle&quot;:&quot;&quot;,&quot;non-dropping-particle&quot;:&quot;&quot;},{&quot;family&quot;:&quot;Christman&quot;,&quot;given&quot;:&quot;E.&quot;,&quot;parse-names&quot;:false,&quot;dropping-particle&quot;:&quot;&quot;,&quot;non-dropping-particle&quot;:&quot;&quot;}],&quot;issued&quot;:{&quot;date-parts&quot;:[[2023]]},&quot;publisher-place&quot;:&quot;Eau Claire, WI&quot;,&quot;edition&quot;:&quot;2&quot;,&quot;publisher&quot;:&quot;Open Resources for Nursing (Open RN): Chippewa Valley Technical College&quot;,&quot;container-title-short&quot;:&quot;&quot;},&quot;isTemporary&quot;:false,&quot;suppress-author&quot;:false,&quot;composite&quot;:false,&quot;author-only&quot;:false}]},{&quot;citationID&quot;:&quot;MENDELEY_CITATION_4e01476b-6657-488c-9d6f-aaf8489d04c4&quot;,&quot;properties&quot;:{&quot;noteIndex&quot;:0},&quot;isEdited&quot;:false,&quot;manualOverride&quot;:{&quot;isManuallyOverridden&quot;:false,&quot;citeprocText&quot;:&quot;(Daughton &amp;#38; Ruhoy, 2009)&quot;,&quot;manualOverrideText&quot;:&quot;&quot;},&quot;citationTag&quot;:&quot;MENDELEY_CITATION_v3_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&quot;,&quot;citationItems&quot;:[{&quot;id&quot;:&quot;af2874ed-e9a3-3ca5-b3ad-74666425cdf9&quot;,&quot;itemData&quot;:{&quot;type&quot;:&quot;article-journal&quot;,&quot;id&quot;:&quot;af2874ed-e9a3-3ca5-b3ad-74666425cdf9&quot;,&quot;title&quot;:&quot;Environmental footprint of pharmaceuticals: The significance of factors beyond direct excretion to sewers&quot;,&quot;author&quot;:[{&quot;family&quot;:&quot;Daughton&quot;,&quot;given&quot;:&quot;Christian G.&quot;,&quot;parse-names&quot;:false,&quot;dropping-particle&quot;:&quot;&quot;,&quot;non-dropping-particle&quot;:&quot;&quot;},{&quot;family&quot;:&quot;Ruhoy&quot;,&quot;given&quot;:&quot;Ilene S.&quot;,&quot;parse-names&quot;:false,&quot;dropping-particle&quot;:&quot;&quot;,&quot;non-dropping-particle&quot;:&quot;&quot;}],&quot;container-title&quot;:&quot;Environmental Toxicology and Chemistry&quot;,&quot;container-title-short&quot;:&quot;Environ Toxicol Chem&quot;,&quot;DOI&quot;:&quot;10.1897/08-382.1&quot;,&quot;ISSN&quot;:&quot;0730-7268&quot;,&quot;issued&quot;:{&quot;date-parts&quot;:[[2009,12,1]]},&quot;page&quot;:&quot;2495-2521&quot;,&quot;abstract&quot;:&quot;&lt;p&gt;The combined excretion of active pharmaceutical ingredients (APIs) via urine and feces is considered the primary route by which APIs from human pharmaceuticals enter the environment. Disposal of unwanted, leftover medications by flushing into sewers has been considered a secondary route—one that does not contribute substantially to overall environmental loadings. The present study presents the first comprehensive examination of secondary routes of API release to the environment and for direct but unintentional human exposure. These include bathing, washing, and laundering, all of which release APIs remaining on the skin from the use of high-content dermal applications or from excretion to the skin via sweating, and disposal of unused and partially used high-content devices. Also discussed are the health hazards associated with: partially used devices, medication disposal practices of consumers, and interpersonal dermal transfer of API residues. Understanding these secondary routes is important from the perspective of pollution prevention, because actions can be designed more easily for reducing the environmental impact of APIs compared with the route of direct excretion (via urine and feces), for reducing the incidence of unintentional and purposeful poisonings of humans and pets, and for improving the quality and cost-effectiveness of health care. Overall, unintentional exposure to APIs for humans via these routes is possibly more important than exposure to trace residues recycled from the environment in drinking water or foods.&lt;/p&gt;&quot;,&quot;issue&quot;:&quot;12&quot;,&quot;volume&quot;:&quot;28&quot;},&quot;isTemporary&quot;:false,&quot;suppress-author&quot;:false,&quot;composite&quot;:false,&quot;author-only&quot;:false}]},{&quot;citationID&quot;:&quot;MENDELEY_CITATION_ea3bfe6a-63b9-40c8-b9f8-5a3524df0c3b&quot;,&quot;properties&quot;:{&quot;noteIndex&quot;:0},&quot;isEdited&quot;:false,&quot;manualOverride&quot;:{&quot;isManuallyOverridden&quot;:true,&quot;citeprocText&quot;:&quot;(Hussain &amp;#38; Ahsan, 2005)&quot;,&quot;manualOverrideText&quot;:&quot;(Hussain &amp; Ahsan, 2005&quot;},&quot;citationTag&quot;:&quot;MENDELEY_CITATION_v3_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&quot;,&quot;citationItems&quot;:[{&quot;id&quot;:&quot;66f2705b-8e6e-35cb-9a52-5ecbc558289e&quot;,&quot;itemData&quot;:{&quot;type&quot;:&quot;article-journal&quot;,&quot;id&quot;:&quot;66f2705b-8e6e-35cb-9a52-5ecbc558289e&quot;,&quot;title&quot;:&quot;The vagina as a route for systemic drug delivery&quot;,&quot;author&quot;:[{&quot;family&quot;:&quot;Hussain&quot;,&quot;given&quot;:&quot;Alamdar&quot;,&quot;parse-names&quot;:false,&quot;dropping-particle&quot;:&quot;&quot;,&quot;non-dropping-particle&quot;:&quot;&quot;},{&quot;family&quot;:&quot;Ahsan&quot;,&quot;given&quot;:&quot;Fakhrul&quot;,&quot;parse-names&quot;:false,&quot;dropping-particle&quot;:&quot;&quot;,&quot;non-dropping-particle&quot;:&quot;&quot;}],&quot;container-title&quot;:&quot;Journal of Controlled Release&quot;,&quot;DOI&quot;:&quot;10.1016/j.jconrel.2004.11.034&quot;,&quot;ISSN&quot;:&quot;01683659&quot;,&quot;issued&quot;:{&quot;date-parts&quot;:[[2005,3]]},&quot;page&quot;:&quot;301-313&quot;,&quot;issue&quot;:&quot;2&quot;,&quot;volume&quot;:&quot;103&quot;,&quot;container-title-short&quot;:&quot;&quot;},&quot;isTemporary&quot;:false,&quot;suppress-author&quot;:false,&quot;composite&quot;:false,&quot;author-only&quot;:false}]},{&quot;citationID&quot;:&quot;MENDELEY_CITATION_76b5a093-e180-4a5b-a916-30768c35cc87&quot;,&quot;properties&quot;:{&quot;noteIndex&quot;:0},&quot;isEdited&quot;:false,&quot;manualOverride&quot;:{&quot;isManuallyOverridden&quot;:true,&quot;citeprocText&quot;:&quot;(Le, 2024)&quot;,&quot;manualOverrideText&quot;:&quot;Le, 2024&quot;},&quot;citationTag&quot;:&quot;MENDELEY_CITATION_v3_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&quot;,&quot;citationItems&quot;:[{&quot;id&quot;:&quot;e657662d-863e-3717-9ccb-61a094b8f247&quot;,&quot;itemData&quot;:{&quot;type&quot;:&quot;chapter&quot;,&quot;id&quot;:&quot;e657662d-863e-3717-9ccb-61a094b8f247&quot;,&quot;title&quot;:&quot;Drug Administration&quot;,&quot;author&quot;:[{&quot;family&quot;:&quot;Le&quot;,&quot;given&quot;:&quot;Jennifer&quot;,&quot;parse-names&quot;:false,&quot;dropping-particle&quot;:&quot;&quot;,&quot;non-dropping-particle&quot;:&quot;&quot;}],&quot;container-title&quot;:&quot;Merck Manual Consumer Version&quot;,&quot;issued&quot;:{&quot;date-parts&quot;:[[2024,11]]},&quot;publisher&quot;:&quot;Merck &amp; Co., Inc.&quot;,&quot;container-title-short&quot;:&quot;&quot;},&quot;isTemporary&quot;:false,&quot;suppress-author&quot;:false,&quot;composite&quot;:false,&quot;author-only&quot;:false}]},{&quot;citationID&quot;:&quot;MENDELEY_CITATION_a3c120ef-8619-4700-ae2f-c4c8e7fdd5d7&quot;,&quot;properties&quot;:{&quot;noteIndex&quot;:0},&quot;isEdited&quot;:false,&quot;manualOverride&quot;:{&quot;isManuallyOverridden&quot;:true,&quot;citeprocText&quot;:&quot;(Paderni et al., 2012)&quot;,&quot;manualOverrideText&quot;:&quot;Paderni et al., 2012&quot;},&quot;citationTag&quot;:&quot;MENDELEY_CITATION_v3_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&quot;,&quot;citationItems&quot;:[{&quot;id&quot;:&quot;4e14a56f-335c-34fd-8ab7-5029448f539a&quot;,&quot;itemData&quot;:{&quot;type&quot;:&quot;article-journal&quot;,&quot;id&quot;:&quot;4e14a56f-335c-34fd-8ab7-5029448f539a&quot;,&quot;title&quot;:&quot;Oral local drug delivery and new perspectives in oral drug formulation&quot;,&quot;author&quot;:[{&quot;family&quot;:&quot;Paderni&quot;,&quot;given&quot;:&quot;Carlo&quot;,&quot;parse-names&quot;:false,&quot;dropping-particle&quot;:&quot;&quot;,&quot;non-dropping-particle&quot;:&quot;&quot;},{&quot;family&quot;:&quot;Compilato&quot;,&quot;given&quot;:&quot;Domenico&quot;,&quot;parse-names&quot;:false,&quot;dropping-particle&quot;:&quot;&quot;,&quot;non-dropping-particle&quot;:&quot;&quot;},{&quot;family&quot;:&quot;Giannola&quot;,&quot;given&quot;:&quot;Libero Italo&quot;,&quot;parse-names&quot;:false,&quot;dropping-particle&quot;:&quot;&quot;,&quot;non-dropping-particle&quot;:&quot;&quot;},{&quot;family&quot;:&quot;Campisi&quot;,&quot;given&quot;:&quot;Giuseppina&quot;,&quot;parse-names&quot;:false,&quot;dropping-particle&quot;:&quot;&quot;,&quot;non-dropping-particle&quot;:&quot;&quot;}],&quot;container-title&quot;:&quot;Oral Surgery, Oral Medicine, Oral Pathology and Oral Radiology&quot;,&quot;container-title-short&quot;:&quot;Oral Surg Oral Med Oral Pathol Oral Radiol&quot;,&quot;DOI&quot;:&quot;10.1016/j.oooo.2012.02.016&quot;,&quot;ISSN&quot;:&quot;22124403&quot;,&quot;issued&quot;:{&quot;date-parts&quot;:[[2012,9]]},&quot;page&quot;:&quot;e25-e34&quot;,&quot;issue&quot;:&quot;3&quot;,&quot;volume&quot;:&quot;114&quot;},&quot;isTemporary&quot;:false,&quot;suppress-author&quot;:false,&quot;composite&quot;:false,&quot;author-only&quot;:false}]},{&quot;citationID&quot;:&quot;MENDELEY_CITATION_300fb7fc-9a1d-44dd-8493-2969a76a2c21&quot;,&quot;properties&quot;:{&quot;noteIndex&quot;:0},&quot;isEdited&quot;:false,&quot;manualOverride&quot;:{&quot;isManuallyOverridden&quot;:true,&quot;citeprocText&quot;:&quot;(Vaajanen &amp;#38; Vapaatalo, 2017)&quot;,&quot;manualOverrideText&quot;:&quot;Vaajanen &amp; Vapaatalo, 2017)&quot;},&quot;citationTag&quot;:&quot;MENDELEY_CITATION_v3_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&quot;,&quot;citationItems&quot;:[{&quot;id&quot;:&quot;0a75c399-ce39-394e-8b8a-282fbfe26a6b&quot;,&quot;itemData&quot;:{&quot;type&quot;:&quot;article-journal&quot;,&quot;id&quot;:&quot;0a75c399-ce39-394e-8b8a-282fbfe26a6b&quot;,&quot;title&quot;:&quot;A Single Drop in the Eye – Effects on the Whole Body?&quot;,&quot;author&quot;:[{&quot;family&quot;:&quot;Vaajanen&quot;,&quot;given&quot;:&quot;Anu&quot;,&quot;parse-names&quot;:false,&quot;dropping-particle&quot;:&quot;&quot;,&quot;non-dropping-particle&quot;:&quot;&quot;},{&quot;family&quot;:&quot;Vapaatalo&quot;,&quot;given&quot;:&quot;Heikki&quot;,&quot;parse-names&quot;:false,&quot;dropping-particle&quot;:&quot;&quot;,&quot;non-dropping-particle&quot;:&quot;&quot;}],&quot;container-title&quot;:&quot;The Open Ophthalmology Journal&quot;,&quot;container-title-short&quot;:&quot;Open Ophthalmol J&quot;,&quot;DOI&quot;:&quot;10.2174/1874364101711010305&quot;,&quot;ISSN&quot;:&quot;1874-3641&quot;,&quot;issued&quot;:{&quot;date-parts&quot;:[[2017,10,31]]},&quot;page&quot;:&quot;305-314&quot;,&quot;issue&quot;:&quot;1&quot;,&quot;volume&quot;:&quot;11&quot;},&quot;isTemporary&quot;:false,&quot;suppress-author&quot;:false,&quot;composite&quot;:false,&quot;author-only&quot;:false}]},{&quot;citationID&quot;:&quot;MENDELEY_CITATION_38d56d66-6437-4b38-82cd-6ce8f3ab63fa&quot;,&quot;properties&quot;:{&quot;noteIndex&quot;:0},&quot;isEdited&quot;:false,&quot;manualOverride&quot;:{&quot;isManuallyOverridden&quot;:false,&quot;citeprocText&quot;:&quot;(Gustafsson, 1990)&quot;,&quot;manualOverrideText&quot;:&quot;&quot;},&quot;citationTag&quot;:&quot;MENDELEY_CITATION_v3_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&quot;,&quot;citationItems&quot;:[{&quot;id&quot;:&quot;ddddefc4-470a-318c-81e0-171d7c953df2&quot;,&quot;itemData&quot;:{&quot;type&quot;:&quot;chapter&quot;,&quot;id&quot;:&quot;ddddefc4-470a-318c-81e0-171d7c953df2&quot;,&quot;title&quot;:&quot;Systemic and Local Distribution of Opioids After Spinal Administration: Implications for their Clinical Use&quot;,&quot;author&quot;:[{&quot;family&quot;:&quot;Gustafsson&quot;,&quot;given&quot;:&quot;Lars L.&quot;,&quot;parse-names&quot;:false,&quot;dropping-particle&quot;:&quot;&quot;,&quot;non-dropping-particle&quot;:&quot;&quot;}],&quot;container-title&quot;:&quot;Current Management of Pain: Spinal Narcotics&quot;,&quot;chapter-number&quot;:&quot;2&quot;,&quot;editor&quot;:[{&quot;family&quot;:&quot;Rawal&quot;,&quot;given&quot;:&quot;Narinder&quot;,&quot;parse-names&quot;:false,&quot;dropping-particle&quot;:&quot;&quot;,&quot;non-dropping-particle&quot;:&quot;&quot;},{&quot;family&quot;:&quot;Coombs&quot;,&quot;given&quot;:&quot;Dennis W.&quot;,&quot;parse-names&quot;:false,&quot;dropping-particle&quot;:&quot;&quot;,&quot;non-dropping-particle&quot;:&quot;&quot;}],&quot;DOI&quot;:&quot;10.1007/978-1-4613-1609-1_2&quot;,&quot;issued&quot;:{&quot;date-parts&quot;:[[1990]]},&quot;publisher-place&quot;:&quot;Boston, MA&quot;,&quot;page&quot;:&quot;33-42&quot;,&quot;publisher&quot;:&quot;Springer&quot;,&quot;volume&quot;:&quot;6&quot;,&quot;container-title-short&quot;:&quot;&quot;},&quot;isTemporary&quot;:false,&quot;suppress-author&quot;:false,&quot;composite&quot;:false,&quot;author-only&quot;:false}]},{&quot;citationID&quot;:&quot;MENDELEY_CITATION_21c64819-c5d1-4d38-a900-44cd13cfe628&quot;,&quot;properties&quot;:{&quot;noteIndex&quot;:0},&quot;isEdited&quot;:false,&quot;manualOverride&quot;:{&quot;isManuallyOverridden&quot;:false,&quot;citeprocText&quot;:&quot;(Le, 2024)&quot;,&quot;manualOverrideText&quot;:&quot;&quot;},&quot;citationTag&quot;:&quot;MENDELEY_CITATION_v3_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&quot;,&quot;citationItems&quot;:[{&quot;id&quot;:&quot;e657662d-863e-3717-9ccb-61a094b8f247&quot;,&quot;itemData&quot;:{&quot;type&quot;:&quot;chapter&quot;,&quot;id&quot;:&quot;e657662d-863e-3717-9ccb-61a094b8f247&quot;,&quot;title&quot;:&quot;Drug Administration&quot;,&quot;author&quot;:[{&quot;family&quot;:&quot;Le&quot;,&quot;given&quot;:&quot;Jennifer&quot;,&quot;parse-names&quot;:false,&quot;dropping-particle&quot;:&quot;&quot;,&quot;non-dropping-particle&quot;:&quot;&quot;}],&quot;container-title&quot;:&quot;Merck Manual Consumer Version&quot;,&quot;issued&quot;:{&quot;date-parts&quot;:[[2024,11]]},&quot;publisher&quot;:&quot;Merck &amp; Co., Inc.&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45644-5A83-4B77-B8AF-36A77CBA5A01}">
  <ds:schemaRefs>
    <ds:schemaRef ds:uri="http://schemas.openxmlformats.org/officeDocument/2006/bibliography"/>
  </ds:schemaRefs>
</ds:datastoreItem>
</file>

<file path=docMetadata/LabelInfo.xml><?xml version="1.0" encoding="utf-8"?>
<clbl:labelList xmlns:clbl="http://schemas.microsoft.com/office/2020/mipLabelMetadata">
  <clbl:label id="{3ded8b1b-070d-4629-82e4-c0b019f46057}" enabled="0" method="" siteId="{3ded8b1b-070d-4629-82e4-c0b019f46057}" removed="1"/>
</clbl:labelList>
</file>

<file path=docProps/app.xml><?xml version="1.0" encoding="utf-8"?>
<Properties xmlns="http://schemas.openxmlformats.org/officeDocument/2006/extended-properties" xmlns:vt="http://schemas.openxmlformats.org/officeDocument/2006/docPropsVTypes">
  <Template>Normal</Template>
  <TotalTime>2310</TotalTime>
  <Pages>53</Pages>
  <Words>3103</Words>
  <Characters>18413</Characters>
  <Application>Microsoft Office Word</Application>
  <DocSecurity>0</DocSecurity>
  <Lines>445</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Maybruck</dc:creator>
  <cp:keywords/>
  <dc:description/>
  <cp:lastModifiedBy>Vanessa Maybruck</cp:lastModifiedBy>
  <cp:revision>485</cp:revision>
  <dcterms:created xsi:type="dcterms:W3CDTF">2024-11-25T18:50:00Z</dcterms:created>
  <dcterms:modified xsi:type="dcterms:W3CDTF">2026-02-11T17:51:00Z</dcterms:modified>
</cp:coreProperties>
</file>